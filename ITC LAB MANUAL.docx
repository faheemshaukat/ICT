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4A31" w:rsidRDefault="00D73472">
      <w:pPr>
        <w:spacing w:line="5" w:lineRule="exact"/>
        <w:ind w:left="93" w:right="93"/>
        <w:jc w:val="center"/>
        <w:rPr>
          <w:rFonts w:ascii="Arial"/>
          <w:sz w:val="2"/>
        </w:rPr>
      </w:pPr>
      <w:r>
        <w:rPr>
          <w:rFonts w:ascii="Arial"/>
          <w:sz w:val="2"/>
        </w:rPr>
        <w:t>lOMoARcPSD|1535302</w:t>
      </w: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AA4A31" w:rsidRDefault="00AA4A31">
      <w:pPr>
        <w:pStyle w:val="BodyText"/>
        <w:rPr>
          <w:rFonts w:ascii="Arial"/>
          <w:sz w:val="20"/>
        </w:rPr>
      </w:pPr>
    </w:p>
    <w:p w:rsidR="00B811A8" w:rsidRDefault="00B811A8" w:rsidP="00D673F4">
      <w:pPr>
        <w:pStyle w:val="Title"/>
        <w:spacing w:line="360" w:lineRule="auto"/>
      </w:pPr>
      <w:r>
        <w:t xml:space="preserve">CSC111 </w:t>
      </w:r>
    </w:p>
    <w:p w:rsidR="002313CE" w:rsidRDefault="005A23BD" w:rsidP="00B811A8">
      <w:pPr>
        <w:pStyle w:val="Title"/>
        <w:spacing w:line="360" w:lineRule="auto"/>
        <w:ind w:left="0" w:right="0"/>
        <w:rPr>
          <w:sz w:val="44"/>
          <w:szCs w:val="44"/>
        </w:rPr>
      </w:pPr>
      <w:r>
        <w:rPr>
          <w:sz w:val="44"/>
          <w:szCs w:val="44"/>
        </w:rPr>
        <w:t>Intro to Information a</w:t>
      </w:r>
      <w:r w:rsidR="00D673F4" w:rsidRPr="00D673F4">
        <w:rPr>
          <w:sz w:val="44"/>
          <w:szCs w:val="44"/>
        </w:rPr>
        <w:t xml:space="preserve">nd Communication Technology </w:t>
      </w:r>
    </w:p>
    <w:p w:rsidR="00D673F4" w:rsidRDefault="00D673F4">
      <w:pPr>
        <w:pStyle w:val="Title"/>
        <w:spacing w:line="360" w:lineRule="auto"/>
        <w:rPr>
          <w:sz w:val="44"/>
          <w:szCs w:val="44"/>
        </w:rPr>
      </w:pPr>
      <w:r w:rsidRPr="00B65DF9">
        <w:rPr>
          <w:sz w:val="44"/>
          <w:szCs w:val="44"/>
        </w:rPr>
        <w:t>LAB MANUAL</w:t>
      </w:r>
    </w:p>
    <w:p w:rsidR="00D673F4" w:rsidRDefault="00D673F4">
      <w:pPr>
        <w:pStyle w:val="Title"/>
        <w:spacing w:line="360" w:lineRule="auto"/>
        <w:rPr>
          <w:sz w:val="44"/>
          <w:szCs w:val="44"/>
        </w:rPr>
      </w:pPr>
    </w:p>
    <w:p w:rsidR="00B65DF9" w:rsidRPr="00D673F4" w:rsidRDefault="007777A6" w:rsidP="00D673F4">
      <w:pPr>
        <w:pStyle w:val="Title"/>
        <w:spacing w:line="360" w:lineRule="auto"/>
        <w:ind w:left="0"/>
        <w:jc w:val="left"/>
        <w:rPr>
          <w:sz w:val="44"/>
          <w:szCs w:val="44"/>
        </w:rPr>
      </w:pPr>
      <w:r>
        <w:rPr>
          <w:noProof/>
        </w:rPr>
        <w:drawing>
          <wp:anchor distT="0" distB="0" distL="114300" distR="114300" simplePos="0" relativeHeight="251683840" behindDoc="0" locked="0" layoutInCell="1" allowOverlap="1">
            <wp:simplePos x="0" y="0"/>
            <wp:positionH relativeFrom="margin">
              <wp:posOffset>1389380</wp:posOffset>
            </wp:positionH>
            <wp:positionV relativeFrom="margin">
              <wp:posOffset>3474085</wp:posOffset>
            </wp:positionV>
            <wp:extent cx="4073525" cy="9378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3525" cy="937895"/>
                    </a:xfrm>
                    <a:prstGeom prst="rect">
                      <a:avLst/>
                    </a:prstGeom>
                    <a:noFill/>
                    <a:ln>
                      <a:noFill/>
                    </a:ln>
                  </pic:spPr>
                </pic:pic>
              </a:graphicData>
            </a:graphic>
          </wp:anchor>
        </w:drawing>
      </w:r>
    </w:p>
    <w:p w:rsidR="00AA4A31" w:rsidRDefault="00AA4A31">
      <w:pPr>
        <w:pStyle w:val="BodyText"/>
        <w:rPr>
          <w:b/>
          <w:sz w:val="52"/>
        </w:rPr>
      </w:pPr>
    </w:p>
    <w:p w:rsidR="00FD78B2" w:rsidRDefault="00FD78B2" w:rsidP="00FD78B2">
      <w:pPr>
        <w:pStyle w:val="Title"/>
        <w:spacing w:line="360" w:lineRule="auto"/>
        <w:rPr>
          <w:sz w:val="44"/>
          <w:szCs w:val="44"/>
        </w:rPr>
      </w:pPr>
    </w:p>
    <w:p w:rsidR="00B811A8" w:rsidRPr="00FD78B2" w:rsidRDefault="00B811A8" w:rsidP="00FD78B2">
      <w:pPr>
        <w:pStyle w:val="Title"/>
        <w:spacing w:line="360" w:lineRule="auto"/>
        <w:rPr>
          <w:sz w:val="44"/>
          <w:szCs w:val="44"/>
        </w:rPr>
      </w:pPr>
    </w:p>
    <w:p w:rsidR="00FD78B2" w:rsidRDefault="00FD78B2">
      <w:pPr>
        <w:pStyle w:val="Heading1"/>
        <w:spacing w:before="0" w:line="360" w:lineRule="auto"/>
        <w:ind w:left="792" w:right="848"/>
        <w:jc w:val="center"/>
      </w:pPr>
    </w:p>
    <w:p w:rsidR="00B811A8" w:rsidRDefault="00B811A8">
      <w:pPr>
        <w:pStyle w:val="Heading1"/>
        <w:spacing w:before="0" w:line="360" w:lineRule="auto"/>
        <w:ind w:left="792" w:right="848"/>
        <w:jc w:val="center"/>
      </w:pPr>
    </w:p>
    <w:p w:rsidR="00B811A8" w:rsidRDefault="00B811A8">
      <w:pPr>
        <w:pStyle w:val="Heading1"/>
        <w:spacing w:before="0" w:line="360" w:lineRule="auto"/>
        <w:ind w:left="792" w:right="848"/>
        <w:jc w:val="center"/>
      </w:pPr>
    </w:p>
    <w:p w:rsidR="00B811A8" w:rsidRDefault="00B811A8">
      <w:pPr>
        <w:pStyle w:val="Heading1"/>
        <w:spacing w:before="0" w:line="360" w:lineRule="auto"/>
        <w:ind w:left="792" w:right="848"/>
        <w:jc w:val="center"/>
      </w:pPr>
    </w:p>
    <w:p w:rsidR="00B811A8" w:rsidRDefault="00B811A8">
      <w:pPr>
        <w:pStyle w:val="Heading1"/>
        <w:spacing w:before="0" w:line="360" w:lineRule="auto"/>
        <w:ind w:left="792" w:right="848"/>
        <w:jc w:val="center"/>
      </w:pPr>
    </w:p>
    <w:p w:rsidR="00B811A8" w:rsidRDefault="00B811A8" w:rsidP="00B811A8">
      <w:pPr>
        <w:pStyle w:val="Heading1"/>
        <w:spacing w:before="0" w:line="360" w:lineRule="auto"/>
        <w:ind w:left="0"/>
        <w:jc w:val="center"/>
      </w:pPr>
      <w:r>
        <w:t xml:space="preserve">Department of Computing And Technology </w:t>
      </w:r>
    </w:p>
    <w:p w:rsidR="00AA4A31" w:rsidRDefault="00B811A8">
      <w:pPr>
        <w:pStyle w:val="Heading1"/>
        <w:spacing w:before="0" w:line="360" w:lineRule="auto"/>
        <w:ind w:left="792" w:right="848"/>
        <w:jc w:val="center"/>
      </w:pPr>
      <w:r>
        <w:t>IQRA University</w:t>
      </w:r>
    </w:p>
    <w:p w:rsidR="00AA4A31" w:rsidRDefault="00AA4A31">
      <w:pPr>
        <w:spacing w:line="360" w:lineRule="auto"/>
        <w:jc w:val="center"/>
        <w:sectPr w:rsidR="00AA4A31">
          <w:headerReference w:type="default" r:id="rId9"/>
          <w:footerReference w:type="default" r:id="rId10"/>
          <w:pgSz w:w="12240" w:h="15840"/>
          <w:pgMar w:top="1360" w:right="420" w:bottom="320" w:left="840" w:header="0" w:footer="121" w:gutter="0"/>
          <w:cols w:space="720"/>
        </w:sectPr>
      </w:pPr>
    </w:p>
    <w:p w:rsidR="00AA4A31" w:rsidRDefault="00D73472" w:rsidP="00467EF9">
      <w:pPr>
        <w:pStyle w:val="Heading1"/>
        <w:jc w:val="center"/>
      </w:pPr>
      <w:r>
        <w:lastRenderedPageBreak/>
        <w:t>Table of Contents</w:t>
      </w:r>
    </w:p>
    <w:p w:rsidR="00AA4A31" w:rsidRDefault="00AA4A31">
      <w:pPr>
        <w:pStyle w:val="BodyText"/>
        <w:spacing w:after="1"/>
        <w:rPr>
          <w:b/>
          <w:sz w:val="20"/>
        </w:rPr>
      </w:pPr>
    </w:p>
    <w:tbl>
      <w:tblPr>
        <w:tblW w:w="9798" w:type="dxa"/>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48"/>
        <w:gridCol w:w="900"/>
        <w:gridCol w:w="6750"/>
        <w:gridCol w:w="1300"/>
      </w:tblGrid>
      <w:tr w:rsidR="003574B9" w:rsidTr="0065283F">
        <w:trPr>
          <w:trHeight w:val="697"/>
        </w:trPr>
        <w:tc>
          <w:tcPr>
            <w:tcW w:w="848" w:type="dxa"/>
            <w:shd w:val="clear" w:color="auto" w:fill="BEBEBE"/>
            <w:vAlign w:val="center"/>
          </w:tcPr>
          <w:p w:rsidR="003574B9" w:rsidRDefault="003574B9" w:rsidP="0065283F">
            <w:pPr>
              <w:pStyle w:val="TableParagraph"/>
              <w:spacing w:before="186"/>
              <w:rPr>
                <w:b/>
                <w:sz w:val="24"/>
              </w:rPr>
            </w:pPr>
            <w:r>
              <w:rPr>
                <w:b/>
                <w:sz w:val="24"/>
              </w:rPr>
              <w:t>Sr. No.</w:t>
            </w:r>
          </w:p>
        </w:tc>
        <w:tc>
          <w:tcPr>
            <w:tcW w:w="900" w:type="dxa"/>
            <w:shd w:val="clear" w:color="auto" w:fill="BEBEBE"/>
            <w:vAlign w:val="center"/>
          </w:tcPr>
          <w:p w:rsidR="003574B9" w:rsidRDefault="003574B9" w:rsidP="0065283F">
            <w:pPr>
              <w:pStyle w:val="TableParagraph"/>
              <w:spacing w:before="186"/>
              <w:rPr>
                <w:b/>
                <w:sz w:val="24"/>
              </w:rPr>
            </w:pPr>
            <w:r>
              <w:rPr>
                <w:b/>
                <w:sz w:val="24"/>
              </w:rPr>
              <w:t>Week</w:t>
            </w:r>
          </w:p>
        </w:tc>
        <w:tc>
          <w:tcPr>
            <w:tcW w:w="6750" w:type="dxa"/>
            <w:shd w:val="clear" w:color="auto" w:fill="BEBEBE"/>
            <w:vAlign w:val="center"/>
          </w:tcPr>
          <w:p w:rsidR="003574B9" w:rsidRDefault="003574B9" w:rsidP="0065283F">
            <w:pPr>
              <w:pStyle w:val="TableParagraph"/>
              <w:spacing w:before="186"/>
              <w:rPr>
                <w:b/>
                <w:sz w:val="24"/>
              </w:rPr>
            </w:pPr>
            <w:r>
              <w:rPr>
                <w:b/>
                <w:sz w:val="24"/>
              </w:rPr>
              <w:t>Description</w:t>
            </w:r>
          </w:p>
        </w:tc>
        <w:tc>
          <w:tcPr>
            <w:tcW w:w="1300" w:type="dxa"/>
            <w:shd w:val="clear" w:color="auto" w:fill="BEBEBE"/>
            <w:vAlign w:val="center"/>
          </w:tcPr>
          <w:p w:rsidR="003574B9" w:rsidRDefault="003574B9" w:rsidP="0065283F">
            <w:pPr>
              <w:pStyle w:val="TableParagraph"/>
              <w:spacing w:before="186"/>
              <w:rPr>
                <w:b/>
                <w:sz w:val="24"/>
              </w:rPr>
            </w:pPr>
            <w:r>
              <w:rPr>
                <w:b/>
                <w:sz w:val="24"/>
              </w:rPr>
              <w:t>Page No.</w:t>
            </w:r>
          </w:p>
        </w:tc>
      </w:tr>
      <w:tr w:rsidR="00F21A56" w:rsidTr="0065283F">
        <w:trPr>
          <w:trHeight w:val="532"/>
        </w:trPr>
        <w:tc>
          <w:tcPr>
            <w:tcW w:w="848" w:type="dxa"/>
            <w:vAlign w:val="center"/>
          </w:tcPr>
          <w:p w:rsidR="00F21A56" w:rsidRDefault="00F21A56" w:rsidP="00F21A56">
            <w:pPr>
              <w:pStyle w:val="TableParagraph"/>
              <w:spacing w:before="87"/>
              <w:jc w:val="center"/>
              <w:rPr>
                <w:sz w:val="24"/>
              </w:rPr>
            </w:pPr>
            <w:r>
              <w:rPr>
                <w:sz w:val="24"/>
              </w:rPr>
              <w:t>1</w:t>
            </w:r>
          </w:p>
        </w:tc>
        <w:tc>
          <w:tcPr>
            <w:tcW w:w="900" w:type="dxa"/>
            <w:vAlign w:val="center"/>
          </w:tcPr>
          <w:p w:rsidR="00F21A56" w:rsidRDefault="00467EF9" w:rsidP="00F21A56">
            <w:pPr>
              <w:pStyle w:val="TableParagraph"/>
              <w:spacing w:before="87"/>
              <w:jc w:val="center"/>
              <w:rPr>
                <w:sz w:val="24"/>
              </w:rPr>
            </w:pPr>
            <w:r>
              <w:rPr>
                <w:sz w:val="24"/>
              </w:rPr>
              <w:t>--</w:t>
            </w:r>
          </w:p>
        </w:tc>
        <w:tc>
          <w:tcPr>
            <w:tcW w:w="6750" w:type="dxa"/>
            <w:vAlign w:val="center"/>
          </w:tcPr>
          <w:p w:rsidR="00F21A56" w:rsidRDefault="00F21A56" w:rsidP="00333501">
            <w:pPr>
              <w:pStyle w:val="TableParagraph"/>
              <w:spacing w:before="87"/>
              <w:rPr>
                <w:sz w:val="24"/>
              </w:rPr>
            </w:pPr>
            <w:r>
              <w:rPr>
                <w:sz w:val="24"/>
              </w:rPr>
              <w:t xml:space="preserve">Course </w:t>
            </w:r>
            <w:r w:rsidR="00333501">
              <w:rPr>
                <w:sz w:val="24"/>
              </w:rPr>
              <w:t>Insights</w:t>
            </w:r>
            <w:r w:rsidR="0011507C">
              <w:rPr>
                <w:sz w:val="24"/>
              </w:rPr>
              <w:t>&amp; Outcomes</w:t>
            </w:r>
          </w:p>
        </w:tc>
        <w:tc>
          <w:tcPr>
            <w:tcW w:w="1300" w:type="dxa"/>
            <w:vAlign w:val="center"/>
          </w:tcPr>
          <w:p w:rsidR="00F21A56" w:rsidRDefault="0065553A" w:rsidP="00F21A56">
            <w:pPr>
              <w:pStyle w:val="TableParagraph"/>
              <w:spacing w:before="87"/>
              <w:jc w:val="center"/>
              <w:rPr>
                <w:sz w:val="24"/>
              </w:rPr>
            </w:pPr>
            <w:r>
              <w:rPr>
                <w:sz w:val="24"/>
              </w:rPr>
              <w:t>3</w:t>
            </w:r>
          </w:p>
        </w:tc>
      </w:tr>
      <w:tr w:rsidR="00F21A56" w:rsidTr="0065283F">
        <w:trPr>
          <w:trHeight w:val="532"/>
        </w:trPr>
        <w:tc>
          <w:tcPr>
            <w:tcW w:w="848" w:type="dxa"/>
            <w:vAlign w:val="center"/>
          </w:tcPr>
          <w:p w:rsidR="00F21A56" w:rsidRDefault="00F21A56" w:rsidP="00F21A56">
            <w:pPr>
              <w:pStyle w:val="TableParagraph"/>
              <w:spacing w:before="87"/>
              <w:jc w:val="center"/>
              <w:rPr>
                <w:sz w:val="24"/>
              </w:rPr>
            </w:pPr>
            <w:r>
              <w:rPr>
                <w:sz w:val="24"/>
              </w:rPr>
              <w:t>2</w:t>
            </w:r>
          </w:p>
        </w:tc>
        <w:tc>
          <w:tcPr>
            <w:tcW w:w="900" w:type="dxa"/>
            <w:vAlign w:val="center"/>
          </w:tcPr>
          <w:p w:rsidR="00F21A56" w:rsidRDefault="00F21A56" w:rsidP="00F21A56">
            <w:pPr>
              <w:pStyle w:val="TableParagraph"/>
              <w:spacing w:before="87"/>
              <w:jc w:val="center"/>
              <w:rPr>
                <w:sz w:val="24"/>
              </w:rPr>
            </w:pPr>
            <w:r>
              <w:rPr>
                <w:sz w:val="24"/>
              </w:rPr>
              <w:t>--</w:t>
            </w:r>
          </w:p>
        </w:tc>
        <w:tc>
          <w:tcPr>
            <w:tcW w:w="6750" w:type="dxa"/>
            <w:vAlign w:val="center"/>
          </w:tcPr>
          <w:p w:rsidR="00F21A56" w:rsidRDefault="00467EF9" w:rsidP="00F21A56">
            <w:pPr>
              <w:pStyle w:val="TableParagraph"/>
              <w:spacing w:before="87"/>
              <w:rPr>
                <w:sz w:val="24"/>
              </w:rPr>
            </w:pPr>
            <w:r>
              <w:rPr>
                <w:sz w:val="24"/>
              </w:rPr>
              <w:t>Environment Required</w:t>
            </w:r>
          </w:p>
        </w:tc>
        <w:tc>
          <w:tcPr>
            <w:tcW w:w="1300" w:type="dxa"/>
            <w:vAlign w:val="center"/>
          </w:tcPr>
          <w:p w:rsidR="00F21A56" w:rsidRDefault="00644A51" w:rsidP="00F21A56">
            <w:pPr>
              <w:pStyle w:val="TableParagraph"/>
              <w:spacing w:before="87"/>
              <w:jc w:val="center"/>
              <w:rPr>
                <w:sz w:val="24"/>
              </w:rPr>
            </w:pPr>
            <w:r>
              <w:rPr>
                <w:sz w:val="24"/>
              </w:rPr>
              <w:t>4</w:t>
            </w:r>
          </w:p>
        </w:tc>
      </w:tr>
      <w:tr w:rsidR="00F21A56" w:rsidTr="0065283F">
        <w:trPr>
          <w:trHeight w:val="532"/>
        </w:trPr>
        <w:tc>
          <w:tcPr>
            <w:tcW w:w="848" w:type="dxa"/>
            <w:vAlign w:val="center"/>
          </w:tcPr>
          <w:p w:rsidR="00F21A56" w:rsidRDefault="00F21A56" w:rsidP="00F21A56">
            <w:pPr>
              <w:pStyle w:val="TableParagraph"/>
              <w:spacing w:before="87"/>
              <w:jc w:val="center"/>
              <w:rPr>
                <w:sz w:val="24"/>
              </w:rPr>
            </w:pPr>
            <w:r>
              <w:rPr>
                <w:sz w:val="24"/>
              </w:rPr>
              <w:t>3</w:t>
            </w:r>
          </w:p>
        </w:tc>
        <w:tc>
          <w:tcPr>
            <w:tcW w:w="900" w:type="dxa"/>
            <w:vAlign w:val="center"/>
          </w:tcPr>
          <w:p w:rsidR="00F21A56" w:rsidRDefault="00F21A56" w:rsidP="00F21A56">
            <w:pPr>
              <w:pStyle w:val="TableParagraph"/>
              <w:spacing w:before="87"/>
              <w:jc w:val="center"/>
              <w:rPr>
                <w:sz w:val="24"/>
              </w:rPr>
            </w:pPr>
            <w:r>
              <w:rPr>
                <w:sz w:val="24"/>
              </w:rPr>
              <w:t>1</w:t>
            </w:r>
          </w:p>
        </w:tc>
        <w:tc>
          <w:tcPr>
            <w:tcW w:w="6750" w:type="dxa"/>
            <w:vAlign w:val="center"/>
          </w:tcPr>
          <w:p w:rsidR="00F21A56" w:rsidRDefault="00F21A56" w:rsidP="00F21A56">
            <w:pPr>
              <w:pStyle w:val="TableParagraph"/>
              <w:spacing w:before="87"/>
              <w:rPr>
                <w:sz w:val="24"/>
              </w:rPr>
            </w:pPr>
            <w:r>
              <w:rPr>
                <w:sz w:val="24"/>
              </w:rPr>
              <w:t xml:space="preserve">Experiment 1: </w:t>
            </w:r>
            <w:r w:rsidRPr="00052A7F">
              <w:rPr>
                <w:sz w:val="24"/>
              </w:rPr>
              <w:t xml:space="preserve">Introduction to  </w:t>
            </w:r>
            <w:r w:rsidR="00D673F4">
              <w:rPr>
                <w:sz w:val="24"/>
              </w:rPr>
              <w:t>MS Word</w:t>
            </w:r>
          </w:p>
        </w:tc>
        <w:tc>
          <w:tcPr>
            <w:tcW w:w="1300" w:type="dxa"/>
            <w:vAlign w:val="center"/>
          </w:tcPr>
          <w:p w:rsidR="00F21A56" w:rsidRDefault="00E84B26" w:rsidP="00F21A56">
            <w:pPr>
              <w:pStyle w:val="TableParagraph"/>
              <w:spacing w:before="87"/>
              <w:jc w:val="center"/>
              <w:rPr>
                <w:sz w:val="24"/>
              </w:rPr>
            </w:pPr>
            <w:r>
              <w:rPr>
                <w:sz w:val="24"/>
              </w:rPr>
              <w:t>5</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4</w:t>
            </w:r>
          </w:p>
        </w:tc>
        <w:tc>
          <w:tcPr>
            <w:tcW w:w="900" w:type="dxa"/>
            <w:vAlign w:val="center"/>
          </w:tcPr>
          <w:p w:rsidR="00F21A56" w:rsidRDefault="00F21A56" w:rsidP="00F21A56">
            <w:pPr>
              <w:pStyle w:val="TableParagraph"/>
              <w:spacing w:before="116"/>
              <w:jc w:val="center"/>
              <w:rPr>
                <w:sz w:val="24"/>
              </w:rPr>
            </w:pPr>
            <w:r>
              <w:rPr>
                <w:sz w:val="24"/>
              </w:rPr>
              <w:t>2</w:t>
            </w:r>
          </w:p>
        </w:tc>
        <w:tc>
          <w:tcPr>
            <w:tcW w:w="6750" w:type="dxa"/>
            <w:vAlign w:val="center"/>
          </w:tcPr>
          <w:p w:rsidR="00F21A56" w:rsidRDefault="00F21A56" w:rsidP="00D673F4">
            <w:pPr>
              <w:pStyle w:val="TableParagraph"/>
              <w:spacing w:before="116"/>
              <w:rPr>
                <w:sz w:val="24"/>
              </w:rPr>
            </w:pPr>
            <w:r>
              <w:rPr>
                <w:sz w:val="24"/>
              </w:rPr>
              <w:t xml:space="preserve">Experiment 2: </w:t>
            </w:r>
            <w:r w:rsidR="00D673F4">
              <w:rPr>
                <w:sz w:val="24"/>
              </w:rPr>
              <w:t>Introduction to Microsoft Power Point</w:t>
            </w:r>
          </w:p>
        </w:tc>
        <w:tc>
          <w:tcPr>
            <w:tcW w:w="1300" w:type="dxa"/>
            <w:vAlign w:val="center"/>
          </w:tcPr>
          <w:p w:rsidR="00F21A56" w:rsidRDefault="00644A51" w:rsidP="00F21A56">
            <w:pPr>
              <w:pStyle w:val="TableParagraph"/>
              <w:spacing w:before="116"/>
              <w:jc w:val="center"/>
              <w:rPr>
                <w:sz w:val="24"/>
              </w:rPr>
            </w:pPr>
            <w:r>
              <w:rPr>
                <w:sz w:val="24"/>
              </w:rPr>
              <w:t>13</w:t>
            </w:r>
          </w:p>
        </w:tc>
      </w:tr>
      <w:tr w:rsidR="00F21A56" w:rsidTr="0065283F">
        <w:trPr>
          <w:trHeight w:val="533"/>
        </w:trPr>
        <w:tc>
          <w:tcPr>
            <w:tcW w:w="848" w:type="dxa"/>
            <w:vAlign w:val="center"/>
          </w:tcPr>
          <w:p w:rsidR="00F21A56" w:rsidRDefault="00F21A56" w:rsidP="00F21A56">
            <w:pPr>
              <w:pStyle w:val="TableParagraph"/>
              <w:spacing w:before="88"/>
              <w:jc w:val="center"/>
              <w:rPr>
                <w:sz w:val="24"/>
              </w:rPr>
            </w:pPr>
            <w:r>
              <w:rPr>
                <w:sz w:val="24"/>
              </w:rPr>
              <w:t>5</w:t>
            </w:r>
          </w:p>
        </w:tc>
        <w:tc>
          <w:tcPr>
            <w:tcW w:w="900" w:type="dxa"/>
            <w:vAlign w:val="center"/>
          </w:tcPr>
          <w:p w:rsidR="00F21A56" w:rsidRDefault="00F21A56" w:rsidP="00F21A56">
            <w:pPr>
              <w:pStyle w:val="TableParagraph"/>
              <w:spacing w:before="88"/>
              <w:jc w:val="center"/>
              <w:rPr>
                <w:sz w:val="24"/>
              </w:rPr>
            </w:pPr>
            <w:r>
              <w:rPr>
                <w:sz w:val="24"/>
              </w:rPr>
              <w:t>3</w:t>
            </w:r>
          </w:p>
        </w:tc>
        <w:tc>
          <w:tcPr>
            <w:tcW w:w="6750" w:type="dxa"/>
            <w:vAlign w:val="center"/>
          </w:tcPr>
          <w:p w:rsidR="00F21A56" w:rsidRDefault="00F21A56" w:rsidP="00175DF0">
            <w:pPr>
              <w:adjustRightInd w:val="0"/>
              <w:spacing w:line="239" w:lineRule="auto"/>
              <w:ind w:left="120"/>
              <w:rPr>
                <w:sz w:val="24"/>
              </w:rPr>
            </w:pPr>
            <w:r>
              <w:rPr>
                <w:sz w:val="24"/>
              </w:rPr>
              <w:t xml:space="preserve">Experiment 3: </w:t>
            </w:r>
            <w:r w:rsidR="00175DF0" w:rsidRPr="00175DF0">
              <w:rPr>
                <w:sz w:val="24"/>
              </w:rPr>
              <w:t>Introduction to Microsoft Excel</w:t>
            </w:r>
          </w:p>
        </w:tc>
        <w:tc>
          <w:tcPr>
            <w:tcW w:w="1300" w:type="dxa"/>
            <w:vAlign w:val="center"/>
          </w:tcPr>
          <w:p w:rsidR="00F21A56" w:rsidRDefault="00644A51" w:rsidP="00F21A56">
            <w:pPr>
              <w:pStyle w:val="TableParagraph"/>
              <w:spacing w:before="88"/>
              <w:jc w:val="center"/>
              <w:rPr>
                <w:sz w:val="24"/>
              </w:rPr>
            </w:pPr>
            <w:r>
              <w:rPr>
                <w:sz w:val="24"/>
              </w:rPr>
              <w:t>31</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6</w:t>
            </w:r>
          </w:p>
        </w:tc>
        <w:tc>
          <w:tcPr>
            <w:tcW w:w="900" w:type="dxa"/>
            <w:vAlign w:val="center"/>
          </w:tcPr>
          <w:p w:rsidR="00F21A56" w:rsidRDefault="00F21A56" w:rsidP="00F21A56">
            <w:pPr>
              <w:pStyle w:val="TableParagraph"/>
              <w:spacing w:before="116"/>
              <w:jc w:val="center"/>
              <w:rPr>
                <w:sz w:val="24"/>
              </w:rPr>
            </w:pPr>
            <w:r>
              <w:rPr>
                <w:sz w:val="24"/>
              </w:rPr>
              <w:t>4</w:t>
            </w:r>
          </w:p>
        </w:tc>
        <w:tc>
          <w:tcPr>
            <w:tcW w:w="6750" w:type="dxa"/>
            <w:vAlign w:val="center"/>
          </w:tcPr>
          <w:p w:rsidR="00F21A56" w:rsidRPr="00175DF0" w:rsidRDefault="00175DF0" w:rsidP="00175DF0">
            <w:pPr>
              <w:pStyle w:val="Title"/>
              <w:ind w:left="0"/>
              <w:jc w:val="left"/>
              <w:rPr>
                <w:b w:val="0"/>
                <w:bCs w:val="0"/>
                <w:sz w:val="24"/>
                <w:szCs w:val="22"/>
              </w:rPr>
            </w:pPr>
            <w:r>
              <w:rPr>
                <w:b w:val="0"/>
                <w:bCs w:val="0"/>
                <w:sz w:val="24"/>
                <w:szCs w:val="22"/>
              </w:rPr>
              <w:t xml:space="preserve">  </w:t>
            </w:r>
            <w:r w:rsidR="00F21A56" w:rsidRPr="00175DF0">
              <w:rPr>
                <w:b w:val="0"/>
                <w:bCs w:val="0"/>
                <w:sz w:val="24"/>
                <w:szCs w:val="22"/>
              </w:rPr>
              <w:t xml:space="preserve">Experiment 4: </w:t>
            </w:r>
            <w:r w:rsidRPr="00175DF0">
              <w:rPr>
                <w:b w:val="0"/>
                <w:bCs w:val="0"/>
                <w:sz w:val="24"/>
                <w:szCs w:val="22"/>
              </w:rPr>
              <w:t>Pivot Tables in MS Excel</w:t>
            </w:r>
          </w:p>
        </w:tc>
        <w:tc>
          <w:tcPr>
            <w:tcW w:w="1300" w:type="dxa"/>
            <w:vAlign w:val="center"/>
          </w:tcPr>
          <w:p w:rsidR="00F21A56" w:rsidRDefault="00644A51" w:rsidP="00F21A56">
            <w:pPr>
              <w:pStyle w:val="TableParagraph"/>
              <w:spacing w:before="116"/>
              <w:jc w:val="center"/>
              <w:rPr>
                <w:sz w:val="24"/>
              </w:rPr>
            </w:pPr>
            <w:r>
              <w:rPr>
                <w:sz w:val="24"/>
              </w:rPr>
              <w:t>61</w:t>
            </w:r>
          </w:p>
        </w:tc>
      </w:tr>
      <w:tr w:rsidR="00F21A56" w:rsidTr="0065283F">
        <w:trPr>
          <w:trHeight w:val="532"/>
        </w:trPr>
        <w:tc>
          <w:tcPr>
            <w:tcW w:w="848" w:type="dxa"/>
            <w:vAlign w:val="center"/>
          </w:tcPr>
          <w:p w:rsidR="00F21A56" w:rsidRDefault="00F21A56" w:rsidP="00F21A56">
            <w:pPr>
              <w:pStyle w:val="TableParagraph"/>
              <w:spacing w:before="87"/>
              <w:jc w:val="center"/>
              <w:rPr>
                <w:sz w:val="24"/>
              </w:rPr>
            </w:pPr>
            <w:r>
              <w:rPr>
                <w:sz w:val="24"/>
              </w:rPr>
              <w:t>7</w:t>
            </w:r>
          </w:p>
        </w:tc>
        <w:tc>
          <w:tcPr>
            <w:tcW w:w="900" w:type="dxa"/>
            <w:vAlign w:val="center"/>
          </w:tcPr>
          <w:p w:rsidR="00F21A56" w:rsidRDefault="00F21A56" w:rsidP="00F21A56">
            <w:pPr>
              <w:pStyle w:val="TableParagraph"/>
              <w:spacing w:before="87"/>
              <w:jc w:val="center"/>
              <w:rPr>
                <w:sz w:val="24"/>
              </w:rPr>
            </w:pPr>
            <w:r>
              <w:rPr>
                <w:sz w:val="24"/>
              </w:rPr>
              <w:t>5</w:t>
            </w:r>
          </w:p>
        </w:tc>
        <w:tc>
          <w:tcPr>
            <w:tcW w:w="6750" w:type="dxa"/>
            <w:vAlign w:val="center"/>
          </w:tcPr>
          <w:p w:rsidR="00F21A56" w:rsidRDefault="00F21A56" w:rsidP="00F04AF1">
            <w:pPr>
              <w:pStyle w:val="TableParagraph"/>
              <w:spacing w:before="87"/>
              <w:rPr>
                <w:sz w:val="24"/>
              </w:rPr>
            </w:pPr>
            <w:r>
              <w:rPr>
                <w:sz w:val="24"/>
              </w:rPr>
              <w:t xml:space="preserve">Experiment 5: </w:t>
            </w:r>
            <w:r w:rsidR="00F04AF1">
              <w:rPr>
                <w:sz w:val="24"/>
              </w:rPr>
              <w:t>Introduction to Flow Charts</w:t>
            </w:r>
          </w:p>
        </w:tc>
        <w:tc>
          <w:tcPr>
            <w:tcW w:w="1300" w:type="dxa"/>
            <w:vAlign w:val="center"/>
          </w:tcPr>
          <w:p w:rsidR="00F21A56" w:rsidRDefault="002F51F5" w:rsidP="002F51F5">
            <w:pPr>
              <w:pStyle w:val="TableParagraph"/>
              <w:spacing w:before="87"/>
              <w:rPr>
                <w:sz w:val="24"/>
              </w:rPr>
            </w:pPr>
            <w:r>
              <w:rPr>
                <w:sz w:val="24"/>
              </w:rPr>
              <w:t xml:space="preserve">       104</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8</w:t>
            </w:r>
          </w:p>
        </w:tc>
        <w:tc>
          <w:tcPr>
            <w:tcW w:w="900" w:type="dxa"/>
            <w:vAlign w:val="center"/>
          </w:tcPr>
          <w:p w:rsidR="00F21A56" w:rsidRDefault="00F21A56" w:rsidP="00F21A56">
            <w:pPr>
              <w:pStyle w:val="TableParagraph"/>
              <w:spacing w:before="116"/>
              <w:jc w:val="center"/>
              <w:rPr>
                <w:sz w:val="24"/>
              </w:rPr>
            </w:pPr>
            <w:r>
              <w:rPr>
                <w:sz w:val="24"/>
              </w:rPr>
              <w:t>6</w:t>
            </w:r>
          </w:p>
        </w:tc>
        <w:tc>
          <w:tcPr>
            <w:tcW w:w="6750" w:type="dxa"/>
            <w:vAlign w:val="center"/>
          </w:tcPr>
          <w:p w:rsidR="00F21A56" w:rsidRDefault="00F21A56" w:rsidP="00F04AF1">
            <w:pPr>
              <w:pStyle w:val="TableParagraph"/>
              <w:spacing w:before="116"/>
              <w:rPr>
                <w:sz w:val="24"/>
              </w:rPr>
            </w:pPr>
            <w:r>
              <w:rPr>
                <w:sz w:val="24"/>
              </w:rPr>
              <w:t xml:space="preserve">Experiment 6: </w:t>
            </w:r>
            <w:r w:rsidR="00F04AF1">
              <w:rPr>
                <w:sz w:val="24"/>
              </w:rPr>
              <w:t>Flowcharts, Algorithms and Source code (Logic Building)</w:t>
            </w:r>
          </w:p>
        </w:tc>
        <w:tc>
          <w:tcPr>
            <w:tcW w:w="1300" w:type="dxa"/>
            <w:vAlign w:val="center"/>
          </w:tcPr>
          <w:p w:rsidR="00F21A56" w:rsidRDefault="002F51F5" w:rsidP="00F21A56">
            <w:pPr>
              <w:pStyle w:val="TableParagraph"/>
              <w:spacing w:before="116"/>
              <w:jc w:val="center"/>
              <w:rPr>
                <w:sz w:val="24"/>
              </w:rPr>
            </w:pPr>
            <w:r>
              <w:rPr>
                <w:sz w:val="24"/>
              </w:rPr>
              <w:t>111</w:t>
            </w:r>
          </w:p>
        </w:tc>
      </w:tr>
      <w:tr w:rsidR="00F21A56" w:rsidTr="0065283F">
        <w:trPr>
          <w:trHeight w:val="532"/>
        </w:trPr>
        <w:tc>
          <w:tcPr>
            <w:tcW w:w="848" w:type="dxa"/>
            <w:vAlign w:val="center"/>
          </w:tcPr>
          <w:p w:rsidR="00F21A56" w:rsidRDefault="00F21A56" w:rsidP="00F21A56">
            <w:pPr>
              <w:pStyle w:val="TableParagraph"/>
              <w:spacing w:before="87"/>
              <w:jc w:val="center"/>
              <w:rPr>
                <w:sz w:val="24"/>
              </w:rPr>
            </w:pPr>
            <w:r>
              <w:rPr>
                <w:sz w:val="24"/>
              </w:rPr>
              <w:t>9</w:t>
            </w:r>
          </w:p>
        </w:tc>
        <w:tc>
          <w:tcPr>
            <w:tcW w:w="900" w:type="dxa"/>
            <w:vAlign w:val="center"/>
          </w:tcPr>
          <w:p w:rsidR="00F21A56" w:rsidRDefault="00F21A56" w:rsidP="00F21A56">
            <w:pPr>
              <w:pStyle w:val="TableParagraph"/>
              <w:spacing w:before="87"/>
              <w:jc w:val="center"/>
              <w:rPr>
                <w:sz w:val="24"/>
              </w:rPr>
            </w:pPr>
            <w:r>
              <w:rPr>
                <w:sz w:val="24"/>
              </w:rPr>
              <w:t>7</w:t>
            </w:r>
          </w:p>
        </w:tc>
        <w:tc>
          <w:tcPr>
            <w:tcW w:w="6750" w:type="dxa"/>
            <w:vAlign w:val="center"/>
          </w:tcPr>
          <w:p w:rsidR="00F21A56" w:rsidRDefault="00F21A56" w:rsidP="00F04AF1">
            <w:pPr>
              <w:pStyle w:val="TableParagraph"/>
              <w:spacing w:before="87"/>
              <w:rPr>
                <w:sz w:val="24"/>
              </w:rPr>
            </w:pPr>
            <w:r>
              <w:rPr>
                <w:sz w:val="24"/>
              </w:rPr>
              <w:t xml:space="preserve">Experiment 7: </w:t>
            </w:r>
            <w:r w:rsidR="00F04AF1">
              <w:rPr>
                <w:sz w:val="24"/>
              </w:rPr>
              <w:t xml:space="preserve"> Programs input ,Output</w:t>
            </w:r>
          </w:p>
        </w:tc>
        <w:tc>
          <w:tcPr>
            <w:tcW w:w="1300" w:type="dxa"/>
            <w:vAlign w:val="center"/>
          </w:tcPr>
          <w:p w:rsidR="00F21A56" w:rsidRDefault="002F51F5" w:rsidP="00F21A56">
            <w:pPr>
              <w:pStyle w:val="TableParagraph"/>
              <w:spacing w:before="87"/>
              <w:jc w:val="center"/>
              <w:rPr>
                <w:sz w:val="24"/>
              </w:rPr>
            </w:pPr>
            <w:r>
              <w:rPr>
                <w:sz w:val="24"/>
              </w:rPr>
              <w:t>118</w:t>
            </w:r>
          </w:p>
        </w:tc>
      </w:tr>
      <w:tr w:rsidR="00F21A56" w:rsidTr="0065283F">
        <w:trPr>
          <w:trHeight w:val="586"/>
        </w:trPr>
        <w:tc>
          <w:tcPr>
            <w:tcW w:w="848" w:type="dxa"/>
            <w:vAlign w:val="center"/>
          </w:tcPr>
          <w:p w:rsidR="00F21A56" w:rsidRDefault="00F21A56" w:rsidP="00F21A56">
            <w:pPr>
              <w:pStyle w:val="TableParagraph"/>
              <w:spacing w:before="116"/>
              <w:jc w:val="center"/>
              <w:rPr>
                <w:sz w:val="24"/>
              </w:rPr>
            </w:pPr>
            <w:r>
              <w:rPr>
                <w:sz w:val="24"/>
              </w:rPr>
              <w:t>10</w:t>
            </w:r>
          </w:p>
        </w:tc>
        <w:tc>
          <w:tcPr>
            <w:tcW w:w="900" w:type="dxa"/>
            <w:vAlign w:val="center"/>
          </w:tcPr>
          <w:p w:rsidR="00F21A56" w:rsidRDefault="00F21A56" w:rsidP="00F21A56">
            <w:pPr>
              <w:pStyle w:val="TableParagraph"/>
              <w:spacing w:before="116"/>
              <w:jc w:val="center"/>
              <w:rPr>
                <w:sz w:val="24"/>
              </w:rPr>
            </w:pPr>
            <w:r>
              <w:rPr>
                <w:sz w:val="24"/>
              </w:rPr>
              <w:t>8</w:t>
            </w:r>
          </w:p>
        </w:tc>
        <w:tc>
          <w:tcPr>
            <w:tcW w:w="6750" w:type="dxa"/>
            <w:vAlign w:val="center"/>
          </w:tcPr>
          <w:p w:rsidR="00F21A56" w:rsidRDefault="00F21A56" w:rsidP="00F04AF1">
            <w:pPr>
              <w:pStyle w:val="TableParagraph"/>
              <w:spacing w:before="116"/>
              <w:ind w:left="1536" w:hanging="1429"/>
              <w:rPr>
                <w:sz w:val="24"/>
              </w:rPr>
            </w:pPr>
            <w:r>
              <w:rPr>
                <w:sz w:val="24"/>
              </w:rPr>
              <w:t xml:space="preserve">Experiment 8: </w:t>
            </w:r>
            <w:r w:rsidR="00F04AF1">
              <w:rPr>
                <w:sz w:val="24"/>
              </w:rPr>
              <w:t>Condition (IF ELSE)</w:t>
            </w:r>
          </w:p>
        </w:tc>
        <w:tc>
          <w:tcPr>
            <w:tcW w:w="1300" w:type="dxa"/>
            <w:vAlign w:val="center"/>
          </w:tcPr>
          <w:p w:rsidR="00F21A56" w:rsidRDefault="002F51F5" w:rsidP="00F21A56">
            <w:pPr>
              <w:pStyle w:val="TableParagraph"/>
              <w:spacing w:before="116"/>
              <w:jc w:val="center"/>
              <w:rPr>
                <w:sz w:val="24"/>
              </w:rPr>
            </w:pPr>
            <w:r>
              <w:rPr>
                <w:sz w:val="24"/>
              </w:rPr>
              <w:t>125</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11</w:t>
            </w:r>
          </w:p>
        </w:tc>
        <w:tc>
          <w:tcPr>
            <w:tcW w:w="900" w:type="dxa"/>
            <w:vAlign w:val="center"/>
          </w:tcPr>
          <w:p w:rsidR="00F21A56" w:rsidRDefault="00F21A56" w:rsidP="00F21A56">
            <w:pPr>
              <w:pStyle w:val="TableParagraph"/>
              <w:spacing w:before="116"/>
              <w:jc w:val="center"/>
              <w:rPr>
                <w:sz w:val="24"/>
              </w:rPr>
            </w:pPr>
            <w:r>
              <w:rPr>
                <w:sz w:val="24"/>
              </w:rPr>
              <w:t>9</w:t>
            </w:r>
          </w:p>
        </w:tc>
        <w:tc>
          <w:tcPr>
            <w:tcW w:w="6750" w:type="dxa"/>
            <w:vAlign w:val="center"/>
          </w:tcPr>
          <w:p w:rsidR="00F21A56" w:rsidRDefault="00F21A56" w:rsidP="00F04AF1">
            <w:pPr>
              <w:pStyle w:val="TableParagraph"/>
              <w:spacing w:before="116"/>
              <w:ind w:left="1626" w:hanging="1519"/>
              <w:rPr>
                <w:sz w:val="24"/>
              </w:rPr>
            </w:pPr>
            <w:r>
              <w:rPr>
                <w:sz w:val="24"/>
              </w:rPr>
              <w:t xml:space="preserve">Experiment 9: </w:t>
            </w:r>
            <w:r w:rsidR="00F04AF1">
              <w:rPr>
                <w:sz w:val="24"/>
              </w:rPr>
              <w:t>Programs using nested IF ELSE</w:t>
            </w:r>
          </w:p>
        </w:tc>
        <w:tc>
          <w:tcPr>
            <w:tcW w:w="1300" w:type="dxa"/>
            <w:vAlign w:val="center"/>
          </w:tcPr>
          <w:p w:rsidR="00F21A56" w:rsidRDefault="002F51F5" w:rsidP="00F21A56">
            <w:pPr>
              <w:pStyle w:val="TableParagraph"/>
              <w:spacing w:before="116"/>
              <w:jc w:val="center"/>
              <w:rPr>
                <w:sz w:val="24"/>
              </w:rPr>
            </w:pPr>
            <w:r>
              <w:rPr>
                <w:sz w:val="24"/>
              </w:rPr>
              <w:t>138</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13</w:t>
            </w:r>
          </w:p>
        </w:tc>
        <w:tc>
          <w:tcPr>
            <w:tcW w:w="900" w:type="dxa"/>
            <w:vAlign w:val="center"/>
          </w:tcPr>
          <w:p w:rsidR="00F21A56" w:rsidRDefault="00F21A56" w:rsidP="00F21A56">
            <w:pPr>
              <w:pStyle w:val="TableParagraph"/>
              <w:spacing w:before="116"/>
              <w:jc w:val="center"/>
              <w:rPr>
                <w:sz w:val="24"/>
              </w:rPr>
            </w:pPr>
            <w:r>
              <w:rPr>
                <w:sz w:val="24"/>
              </w:rPr>
              <w:t>10</w:t>
            </w:r>
          </w:p>
        </w:tc>
        <w:tc>
          <w:tcPr>
            <w:tcW w:w="6750" w:type="dxa"/>
            <w:vAlign w:val="center"/>
          </w:tcPr>
          <w:p w:rsidR="00F21A56" w:rsidRDefault="00F21A56" w:rsidP="00F04AF1">
            <w:pPr>
              <w:pStyle w:val="TableParagraph"/>
              <w:spacing w:before="116"/>
              <w:ind w:left="1626" w:hanging="1519"/>
              <w:rPr>
                <w:sz w:val="24"/>
              </w:rPr>
            </w:pPr>
            <w:r>
              <w:rPr>
                <w:sz w:val="24"/>
              </w:rPr>
              <w:t xml:space="preserve">Experiment 10: </w:t>
            </w:r>
            <w:r w:rsidR="00F04AF1">
              <w:rPr>
                <w:sz w:val="24"/>
              </w:rPr>
              <w:t>Loops</w:t>
            </w:r>
          </w:p>
        </w:tc>
        <w:tc>
          <w:tcPr>
            <w:tcW w:w="1300" w:type="dxa"/>
            <w:vAlign w:val="center"/>
          </w:tcPr>
          <w:p w:rsidR="00F21A56" w:rsidRDefault="002F51F5" w:rsidP="00F21A56">
            <w:pPr>
              <w:pStyle w:val="TableParagraph"/>
              <w:spacing w:before="116"/>
              <w:jc w:val="center"/>
              <w:rPr>
                <w:sz w:val="24"/>
              </w:rPr>
            </w:pPr>
            <w:r>
              <w:rPr>
                <w:sz w:val="24"/>
              </w:rPr>
              <w:t>143</w:t>
            </w:r>
          </w:p>
        </w:tc>
      </w:tr>
      <w:tr w:rsidR="00F21A56" w:rsidTr="0065283F">
        <w:trPr>
          <w:trHeight w:val="585"/>
        </w:trPr>
        <w:tc>
          <w:tcPr>
            <w:tcW w:w="848" w:type="dxa"/>
            <w:vAlign w:val="center"/>
          </w:tcPr>
          <w:p w:rsidR="00F21A56" w:rsidRDefault="00F21A56" w:rsidP="00F21A56">
            <w:pPr>
              <w:pStyle w:val="TableParagraph"/>
              <w:spacing w:before="116"/>
              <w:jc w:val="center"/>
              <w:rPr>
                <w:sz w:val="24"/>
              </w:rPr>
            </w:pPr>
            <w:r>
              <w:rPr>
                <w:sz w:val="24"/>
              </w:rPr>
              <w:t>14</w:t>
            </w:r>
          </w:p>
        </w:tc>
        <w:tc>
          <w:tcPr>
            <w:tcW w:w="900" w:type="dxa"/>
            <w:vAlign w:val="center"/>
          </w:tcPr>
          <w:p w:rsidR="00F21A56" w:rsidRDefault="00F21A56" w:rsidP="00F21A56">
            <w:pPr>
              <w:pStyle w:val="TableParagraph"/>
              <w:spacing w:before="116"/>
              <w:jc w:val="center"/>
              <w:rPr>
                <w:sz w:val="24"/>
              </w:rPr>
            </w:pPr>
            <w:r>
              <w:rPr>
                <w:sz w:val="24"/>
              </w:rPr>
              <w:t>11</w:t>
            </w:r>
          </w:p>
        </w:tc>
        <w:tc>
          <w:tcPr>
            <w:tcW w:w="6750" w:type="dxa"/>
            <w:vAlign w:val="center"/>
          </w:tcPr>
          <w:p w:rsidR="00F21A56" w:rsidRDefault="00F21A56" w:rsidP="00F04AF1">
            <w:pPr>
              <w:pStyle w:val="TableParagraph"/>
              <w:spacing w:before="116"/>
              <w:rPr>
                <w:sz w:val="24"/>
              </w:rPr>
            </w:pPr>
            <w:r>
              <w:rPr>
                <w:sz w:val="24"/>
              </w:rPr>
              <w:t xml:space="preserve">Experiment 11: </w:t>
            </w:r>
            <w:r w:rsidR="00F04AF1">
              <w:rPr>
                <w:sz w:val="24"/>
              </w:rPr>
              <w:t>Nested For loops</w:t>
            </w:r>
          </w:p>
        </w:tc>
        <w:tc>
          <w:tcPr>
            <w:tcW w:w="1300" w:type="dxa"/>
            <w:vAlign w:val="center"/>
          </w:tcPr>
          <w:p w:rsidR="00F21A56" w:rsidRDefault="002F51F5" w:rsidP="00F21A56">
            <w:pPr>
              <w:pStyle w:val="TableParagraph"/>
              <w:spacing w:before="116"/>
              <w:jc w:val="center"/>
              <w:rPr>
                <w:sz w:val="24"/>
              </w:rPr>
            </w:pPr>
            <w:r>
              <w:rPr>
                <w:sz w:val="24"/>
              </w:rPr>
              <w:t>160</w:t>
            </w:r>
          </w:p>
        </w:tc>
      </w:tr>
      <w:tr w:rsidR="00F21A56" w:rsidTr="0065283F">
        <w:trPr>
          <w:trHeight w:val="585"/>
        </w:trPr>
        <w:tc>
          <w:tcPr>
            <w:tcW w:w="848" w:type="dxa"/>
            <w:vAlign w:val="center"/>
          </w:tcPr>
          <w:p w:rsidR="00F21A56" w:rsidRDefault="00F21A56" w:rsidP="00F21A56">
            <w:pPr>
              <w:pStyle w:val="TableParagraph"/>
              <w:spacing w:before="116"/>
              <w:jc w:val="center"/>
              <w:rPr>
                <w:sz w:val="24"/>
              </w:rPr>
            </w:pPr>
            <w:r>
              <w:rPr>
                <w:sz w:val="24"/>
              </w:rPr>
              <w:t>15</w:t>
            </w:r>
          </w:p>
        </w:tc>
        <w:tc>
          <w:tcPr>
            <w:tcW w:w="900" w:type="dxa"/>
            <w:vAlign w:val="center"/>
          </w:tcPr>
          <w:p w:rsidR="00F21A56" w:rsidRDefault="00F21A56" w:rsidP="00F21A56">
            <w:pPr>
              <w:pStyle w:val="TableParagraph"/>
              <w:spacing w:before="116"/>
              <w:jc w:val="center"/>
              <w:rPr>
                <w:sz w:val="24"/>
              </w:rPr>
            </w:pPr>
            <w:r>
              <w:rPr>
                <w:sz w:val="24"/>
              </w:rPr>
              <w:t>12</w:t>
            </w:r>
          </w:p>
        </w:tc>
        <w:tc>
          <w:tcPr>
            <w:tcW w:w="6750" w:type="dxa"/>
            <w:vAlign w:val="center"/>
          </w:tcPr>
          <w:p w:rsidR="00F21A56" w:rsidRDefault="00F21A56" w:rsidP="00F21A56">
            <w:pPr>
              <w:pStyle w:val="TableParagraph"/>
              <w:spacing w:before="116"/>
              <w:rPr>
                <w:sz w:val="24"/>
              </w:rPr>
            </w:pPr>
            <w:r>
              <w:rPr>
                <w:sz w:val="24"/>
              </w:rPr>
              <w:t xml:space="preserve">Experiment 12: </w:t>
            </w:r>
            <w:r w:rsidR="00F04AF1">
              <w:rPr>
                <w:sz w:val="24"/>
              </w:rPr>
              <w:t>Loops Practice</w:t>
            </w:r>
          </w:p>
        </w:tc>
        <w:tc>
          <w:tcPr>
            <w:tcW w:w="1300" w:type="dxa"/>
            <w:vAlign w:val="center"/>
          </w:tcPr>
          <w:p w:rsidR="00F21A56" w:rsidRDefault="002F51F5" w:rsidP="00F21A56">
            <w:pPr>
              <w:pStyle w:val="TableParagraph"/>
              <w:spacing w:before="116"/>
              <w:jc w:val="center"/>
              <w:rPr>
                <w:sz w:val="24"/>
              </w:rPr>
            </w:pPr>
            <w:r>
              <w:rPr>
                <w:sz w:val="24"/>
              </w:rPr>
              <w:t>168</w:t>
            </w:r>
          </w:p>
        </w:tc>
      </w:tr>
      <w:tr w:rsidR="00F21A56" w:rsidTr="0065283F">
        <w:trPr>
          <w:trHeight w:val="583"/>
        </w:trPr>
        <w:tc>
          <w:tcPr>
            <w:tcW w:w="848" w:type="dxa"/>
            <w:vAlign w:val="center"/>
          </w:tcPr>
          <w:p w:rsidR="00F21A56" w:rsidRDefault="00F21A56" w:rsidP="00F21A56">
            <w:pPr>
              <w:pStyle w:val="TableParagraph"/>
              <w:spacing w:before="116"/>
              <w:jc w:val="center"/>
              <w:rPr>
                <w:sz w:val="24"/>
              </w:rPr>
            </w:pPr>
            <w:r>
              <w:rPr>
                <w:sz w:val="24"/>
              </w:rPr>
              <w:t>16</w:t>
            </w:r>
          </w:p>
        </w:tc>
        <w:tc>
          <w:tcPr>
            <w:tcW w:w="900" w:type="dxa"/>
            <w:vAlign w:val="center"/>
          </w:tcPr>
          <w:p w:rsidR="00F21A56" w:rsidRDefault="00F21A56" w:rsidP="00F21A56">
            <w:pPr>
              <w:pStyle w:val="TableParagraph"/>
              <w:spacing w:before="116"/>
              <w:jc w:val="center"/>
              <w:rPr>
                <w:sz w:val="24"/>
              </w:rPr>
            </w:pPr>
            <w:r>
              <w:rPr>
                <w:sz w:val="24"/>
              </w:rPr>
              <w:t>13</w:t>
            </w:r>
          </w:p>
        </w:tc>
        <w:tc>
          <w:tcPr>
            <w:tcW w:w="6750" w:type="dxa"/>
            <w:vAlign w:val="center"/>
          </w:tcPr>
          <w:p w:rsidR="00F21A56" w:rsidRDefault="00F21A56" w:rsidP="00E84B26">
            <w:pPr>
              <w:pStyle w:val="TableParagraph"/>
              <w:spacing w:before="116"/>
              <w:rPr>
                <w:sz w:val="24"/>
              </w:rPr>
            </w:pPr>
            <w:r>
              <w:rPr>
                <w:sz w:val="24"/>
              </w:rPr>
              <w:t xml:space="preserve">Experiment 13: </w:t>
            </w:r>
            <w:r w:rsidR="00E84B26">
              <w:rPr>
                <w:sz w:val="24"/>
              </w:rPr>
              <w:t>Functions</w:t>
            </w:r>
          </w:p>
        </w:tc>
        <w:tc>
          <w:tcPr>
            <w:tcW w:w="1300" w:type="dxa"/>
            <w:vAlign w:val="center"/>
          </w:tcPr>
          <w:p w:rsidR="00F21A56" w:rsidRDefault="002F51F5" w:rsidP="00F21A56">
            <w:pPr>
              <w:pStyle w:val="TableParagraph"/>
              <w:spacing w:before="116"/>
              <w:jc w:val="center"/>
              <w:rPr>
                <w:sz w:val="24"/>
              </w:rPr>
            </w:pPr>
            <w:r>
              <w:rPr>
                <w:sz w:val="24"/>
              </w:rPr>
              <w:t>174</w:t>
            </w:r>
          </w:p>
        </w:tc>
      </w:tr>
      <w:tr w:rsidR="00F21A56" w:rsidTr="0065283F">
        <w:trPr>
          <w:trHeight w:val="533"/>
        </w:trPr>
        <w:tc>
          <w:tcPr>
            <w:tcW w:w="848" w:type="dxa"/>
            <w:vAlign w:val="center"/>
          </w:tcPr>
          <w:p w:rsidR="00F21A56" w:rsidRDefault="00F21A56" w:rsidP="00F21A56">
            <w:pPr>
              <w:pStyle w:val="TableParagraph"/>
              <w:spacing w:before="87"/>
              <w:jc w:val="center"/>
              <w:rPr>
                <w:sz w:val="24"/>
              </w:rPr>
            </w:pPr>
            <w:r>
              <w:rPr>
                <w:sz w:val="24"/>
              </w:rPr>
              <w:t>18</w:t>
            </w:r>
          </w:p>
        </w:tc>
        <w:tc>
          <w:tcPr>
            <w:tcW w:w="900" w:type="dxa"/>
            <w:vAlign w:val="center"/>
          </w:tcPr>
          <w:p w:rsidR="00F21A56" w:rsidRDefault="00F21A56" w:rsidP="00F21A56">
            <w:pPr>
              <w:pStyle w:val="TableParagraph"/>
              <w:spacing w:before="87"/>
              <w:jc w:val="center"/>
              <w:rPr>
                <w:sz w:val="24"/>
              </w:rPr>
            </w:pPr>
            <w:r>
              <w:rPr>
                <w:sz w:val="24"/>
              </w:rPr>
              <w:t>14</w:t>
            </w:r>
          </w:p>
        </w:tc>
        <w:tc>
          <w:tcPr>
            <w:tcW w:w="6750" w:type="dxa"/>
            <w:vAlign w:val="center"/>
          </w:tcPr>
          <w:p w:rsidR="00F21A56" w:rsidRDefault="00F21A56" w:rsidP="00E84B26">
            <w:pPr>
              <w:pStyle w:val="TableParagraph"/>
              <w:spacing w:before="87"/>
              <w:rPr>
                <w:sz w:val="24"/>
              </w:rPr>
            </w:pPr>
            <w:r>
              <w:rPr>
                <w:sz w:val="24"/>
              </w:rPr>
              <w:t>Experiment 14:</w:t>
            </w:r>
            <w:r w:rsidR="00E84B26">
              <w:rPr>
                <w:sz w:val="24"/>
              </w:rPr>
              <w:t>Arrays</w:t>
            </w:r>
          </w:p>
        </w:tc>
        <w:tc>
          <w:tcPr>
            <w:tcW w:w="1300" w:type="dxa"/>
            <w:vAlign w:val="center"/>
          </w:tcPr>
          <w:p w:rsidR="00F21A56" w:rsidRDefault="002F51F5" w:rsidP="00F21A56">
            <w:pPr>
              <w:pStyle w:val="TableParagraph"/>
              <w:spacing w:before="87"/>
              <w:jc w:val="center"/>
              <w:rPr>
                <w:sz w:val="24"/>
              </w:rPr>
            </w:pPr>
            <w:r>
              <w:rPr>
                <w:sz w:val="24"/>
              </w:rPr>
              <w:t>178</w:t>
            </w:r>
          </w:p>
        </w:tc>
      </w:tr>
      <w:tr w:rsidR="00F21A56" w:rsidTr="0065283F">
        <w:trPr>
          <w:trHeight w:val="533"/>
        </w:trPr>
        <w:tc>
          <w:tcPr>
            <w:tcW w:w="848" w:type="dxa"/>
            <w:vAlign w:val="center"/>
          </w:tcPr>
          <w:p w:rsidR="00F21A56" w:rsidRDefault="00F21A56" w:rsidP="00F21A56">
            <w:pPr>
              <w:pStyle w:val="TableParagraph"/>
              <w:spacing w:before="87"/>
              <w:jc w:val="center"/>
              <w:rPr>
                <w:sz w:val="24"/>
              </w:rPr>
            </w:pPr>
            <w:r>
              <w:rPr>
                <w:sz w:val="24"/>
              </w:rPr>
              <w:t>19</w:t>
            </w:r>
          </w:p>
        </w:tc>
        <w:tc>
          <w:tcPr>
            <w:tcW w:w="900" w:type="dxa"/>
            <w:vAlign w:val="center"/>
          </w:tcPr>
          <w:p w:rsidR="00F21A56" w:rsidRDefault="00F21A56" w:rsidP="00F21A56">
            <w:pPr>
              <w:pStyle w:val="TableParagraph"/>
              <w:spacing w:before="87"/>
              <w:jc w:val="center"/>
              <w:rPr>
                <w:sz w:val="24"/>
              </w:rPr>
            </w:pPr>
            <w:r>
              <w:rPr>
                <w:sz w:val="24"/>
              </w:rPr>
              <w:t>--</w:t>
            </w:r>
          </w:p>
        </w:tc>
        <w:tc>
          <w:tcPr>
            <w:tcW w:w="6750" w:type="dxa"/>
            <w:vAlign w:val="center"/>
          </w:tcPr>
          <w:p w:rsidR="00F21A56" w:rsidRDefault="00F21A56" w:rsidP="00F21A56">
            <w:pPr>
              <w:pStyle w:val="TableParagraph"/>
              <w:spacing w:before="87"/>
              <w:rPr>
                <w:sz w:val="24"/>
              </w:rPr>
            </w:pPr>
            <w:r>
              <w:rPr>
                <w:sz w:val="24"/>
              </w:rPr>
              <w:t>Appendix A: Lab Evaluation Criteria</w:t>
            </w:r>
          </w:p>
        </w:tc>
        <w:tc>
          <w:tcPr>
            <w:tcW w:w="1300" w:type="dxa"/>
            <w:vAlign w:val="center"/>
          </w:tcPr>
          <w:p w:rsidR="00F21A56" w:rsidRDefault="002F51F5" w:rsidP="00F21A56">
            <w:pPr>
              <w:pStyle w:val="TableParagraph"/>
              <w:spacing w:before="87"/>
              <w:jc w:val="center"/>
              <w:rPr>
                <w:sz w:val="24"/>
              </w:rPr>
            </w:pPr>
            <w:r>
              <w:rPr>
                <w:sz w:val="24"/>
              </w:rPr>
              <w:t>182</w:t>
            </w:r>
          </w:p>
        </w:tc>
      </w:tr>
    </w:tbl>
    <w:p w:rsidR="00382B66" w:rsidRDefault="00382B66">
      <w:pPr>
        <w:pStyle w:val="BodyText"/>
        <w:rPr>
          <w:b/>
          <w:sz w:val="44"/>
        </w:rPr>
      </w:pPr>
    </w:p>
    <w:p w:rsidR="00382B66" w:rsidRDefault="00382B66">
      <w:pPr>
        <w:rPr>
          <w:b/>
          <w:sz w:val="44"/>
          <w:szCs w:val="24"/>
        </w:rPr>
      </w:pPr>
      <w:r>
        <w:rPr>
          <w:b/>
          <w:sz w:val="44"/>
        </w:rPr>
        <w:br w:type="page"/>
      </w:r>
    </w:p>
    <w:p w:rsidR="00181E9C" w:rsidRDefault="00181E9C" w:rsidP="00E66FEA">
      <w:pPr>
        <w:spacing w:before="80"/>
        <w:rPr>
          <w:b/>
          <w:sz w:val="44"/>
        </w:rPr>
      </w:pPr>
      <w:r>
        <w:rPr>
          <w:b/>
          <w:sz w:val="44"/>
        </w:rPr>
        <w:lastRenderedPageBreak/>
        <w:t>Course Insights</w:t>
      </w:r>
      <w:r w:rsidR="0011507C">
        <w:rPr>
          <w:b/>
          <w:sz w:val="44"/>
        </w:rPr>
        <w:t>&amp; Outcomes</w:t>
      </w:r>
    </w:p>
    <w:tbl>
      <w:tblPr>
        <w:tblW w:w="0" w:type="auto"/>
        <w:tblInd w:w="-216" w:type="dxa"/>
        <w:tblBorders>
          <w:top w:val="single" w:sz="4" w:space="0" w:color="00000A"/>
          <w:left w:val="single" w:sz="4" w:space="0" w:color="00000A"/>
          <w:bottom w:val="single" w:sz="4" w:space="0" w:color="00000A"/>
          <w:right w:val="single" w:sz="4" w:space="0" w:color="00000A"/>
        </w:tblBorders>
        <w:tblCellMar>
          <w:left w:w="10" w:type="dxa"/>
          <w:right w:w="10" w:type="dxa"/>
        </w:tblCellMar>
        <w:tblLook w:val="0000"/>
      </w:tblPr>
      <w:tblGrid>
        <w:gridCol w:w="1550"/>
        <w:gridCol w:w="8016"/>
      </w:tblGrid>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Course Code</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CSC102</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Course Title</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Introduction to Information and Communication Technology</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Credit Hours</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3+</w:t>
            </w:r>
            <w:r w:rsidRPr="00794490">
              <w:rPr>
                <w:color w:val="FF0000"/>
              </w:rPr>
              <w:t>1</w:t>
            </w:r>
            <w:r>
              <w:rPr>
                <w:color w:val="FF0000"/>
              </w:rPr>
              <w:t xml:space="preserve"> Lab</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Prerequisites by Course(s) and Topics</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None</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 xml:space="preserve">Course Description </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jc w:val="both"/>
            </w:pPr>
            <w:r>
              <w:t>This is an introductory course in Computer Science designed for beginners. Apart from leading the participants through a whirlwind history of computing, the course also develops a feel for web programming through a series of lectures that help the students develop their own web page. Main objective of the course is to build an appreciation for the fundamental concepts in computing and to become familiar with popular PC productivity software.</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Course Objectives</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8B4DBC">
            <w:pPr>
              <w:pStyle w:val="ListParagraph"/>
              <w:widowControl/>
              <w:numPr>
                <w:ilvl w:val="3"/>
                <w:numId w:val="2"/>
              </w:numPr>
              <w:tabs>
                <w:tab w:val="clear" w:pos="2880"/>
              </w:tabs>
              <w:suppressAutoHyphens/>
              <w:autoSpaceDE/>
              <w:autoSpaceDN/>
              <w:spacing w:after="160" w:line="259" w:lineRule="auto"/>
              <w:ind w:left="396" w:hanging="283"/>
              <w:contextualSpacing/>
            </w:pPr>
            <w:r>
              <w:t xml:space="preserve">Understand basics of computing technology </w:t>
            </w:r>
          </w:p>
          <w:p w:rsidR="00794490" w:rsidRDefault="00794490" w:rsidP="008B4DBC">
            <w:pPr>
              <w:pStyle w:val="ListParagraph"/>
              <w:widowControl/>
              <w:numPr>
                <w:ilvl w:val="3"/>
                <w:numId w:val="2"/>
              </w:numPr>
              <w:tabs>
                <w:tab w:val="clear" w:pos="2880"/>
              </w:tabs>
              <w:suppressAutoHyphens/>
              <w:autoSpaceDE/>
              <w:autoSpaceDN/>
              <w:spacing w:after="160" w:line="259" w:lineRule="auto"/>
              <w:ind w:left="396" w:hanging="283"/>
              <w:contextualSpacing/>
            </w:pPr>
            <w:r>
              <w:t xml:space="preserve">Do number systems conversions and arithmetic </w:t>
            </w:r>
          </w:p>
          <w:p w:rsidR="00794490" w:rsidRDefault="00794490" w:rsidP="008B4DBC">
            <w:pPr>
              <w:pStyle w:val="ListParagraph"/>
              <w:widowControl/>
              <w:numPr>
                <w:ilvl w:val="3"/>
                <w:numId w:val="2"/>
              </w:numPr>
              <w:tabs>
                <w:tab w:val="clear" w:pos="2880"/>
              </w:tabs>
              <w:suppressAutoHyphens/>
              <w:autoSpaceDE/>
              <w:autoSpaceDN/>
              <w:spacing w:after="160" w:line="259" w:lineRule="auto"/>
              <w:ind w:left="396" w:hanging="283"/>
              <w:contextualSpacing/>
            </w:pPr>
            <w:r>
              <w:t>Have knowledge of types of software</w:t>
            </w:r>
          </w:p>
          <w:p w:rsidR="00794490" w:rsidRDefault="00794490" w:rsidP="008B4DBC">
            <w:pPr>
              <w:pStyle w:val="ListParagraph"/>
              <w:widowControl/>
              <w:numPr>
                <w:ilvl w:val="3"/>
                <w:numId w:val="2"/>
              </w:numPr>
              <w:tabs>
                <w:tab w:val="clear" w:pos="2880"/>
              </w:tabs>
              <w:suppressAutoHyphens/>
              <w:autoSpaceDE/>
              <w:autoSpaceDN/>
              <w:spacing w:after="160" w:line="259" w:lineRule="auto"/>
              <w:ind w:left="396" w:hanging="283"/>
              <w:contextualSpacing/>
            </w:pPr>
            <w:r>
              <w:t>Have knowledge of computing related technologies</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Assessment Instruments with Weights</w:t>
            </w:r>
            <w:r>
              <w:t xml:space="preserve"> (homework, quizzes, midterms, final, programming assignments, lab work, etc.)</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8B4DBC">
            <w:pPr>
              <w:widowControl/>
              <w:numPr>
                <w:ilvl w:val="0"/>
                <w:numId w:val="1"/>
              </w:num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uppressAutoHyphens/>
              <w:autoSpaceDE/>
              <w:autoSpaceDN/>
              <w:spacing w:before="40" w:after="40" w:line="259" w:lineRule="auto"/>
            </w:pPr>
            <w:r>
              <w:t xml:space="preserve">Minimum 4 Assignments and 4 quizzes   </w:t>
            </w:r>
          </w:p>
          <w:p w:rsidR="00794490" w:rsidRDefault="00794490" w:rsidP="008B4DBC">
            <w:pPr>
              <w:widowControl/>
              <w:numPr>
                <w:ilvl w:val="0"/>
                <w:numId w:val="1"/>
              </w:num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uppressAutoHyphens/>
              <w:autoSpaceDE/>
              <w:autoSpaceDN/>
              <w:spacing w:before="40" w:after="40" w:line="259" w:lineRule="auto"/>
            </w:pPr>
            <w:r>
              <w:t>1 midterm exam</w:t>
            </w:r>
          </w:p>
          <w:p w:rsidR="00794490" w:rsidRDefault="00794490" w:rsidP="008B4DBC">
            <w:pPr>
              <w:widowControl/>
              <w:numPr>
                <w:ilvl w:val="0"/>
                <w:numId w:val="1"/>
              </w:num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uppressAutoHyphens/>
              <w:autoSpaceDE/>
              <w:autoSpaceDN/>
              <w:spacing w:before="40" w:after="40" w:line="259" w:lineRule="auto"/>
            </w:pPr>
            <w:r>
              <w:t>1 final exam</w:t>
            </w:r>
          </w:p>
          <w:p w:rsidR="00794490" w:rsidRDefault="00794490" w:rsidP="008B4DBC">
            <w:pPr>
              <w:widowControl/>
              <w:numPr>
                <w:ilvl w:val="0"/>
                <w:numId w:val="1"/>
              </w:num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uppressAutoHyphens/>
              <w:autoSpaceDE/>
              <w:autoSpaceDN/>
              <w:spacing w:before="40" w:after="40" w:line="259" w:lineRule="auto"/>
            </w:pPr>
            <w:r>
              <w:t xml:space="preserve">1 project </w:t>
            </w:r>
          </w:p>
          <w:p w:rsidR="00794490" w:rsidRDefault="00794490" w:rsidP="008B4DBC">
            <w:pPr>
              <w:widowControl/>
              <w:numPr>
                <w:ilvl w:val="0"/>
                <w:numId w:val="1"/>
              </w:num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uppressAutoHyphens/>
              <w:autoSpaceDE/>
              <w:autoSpaceDN/>
              <w:spacing w:before="40" w:after="40" w:line="259" w:lineRule="auto"/>
            </w:pPr>
            <w:r>
              <w:t>Lab Work-25%</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Course Coordinator</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Dr. Naveed Ejaz/Dr.Sadaf Tanvir/Ms. Sumaira Shafiq</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URL (if any)</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 xml:space="preserve">All the course details can be found on </w:t>
            </w:r>
            <w:hyperlink r:id="rId11" w:history="1">
              <w:r w:rsidRPr="003A2574">
                <w:rPr>
                  <w:rStyle w:val="Hyperlink"/>
                </w:rPr>
                <w:t>https://sites.google.com/site/sadaftanvir</w:t>
              </w:r>
            </w:hyperlink>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Current Catalog Description</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Textbook</w:t>
            </w:r>
            <w:r>
              <w:t xml:space="preserve"> (or </w:t>
            </w:r>
            <w:r>
              <w:rPr>
                <w:b/>
                <w:bCs/>
              </w:rPr>
              <w:t>Laboratory Manual</w:t>
            </w:r>
            <w:r>
              <w:t xml:space="preserve"> for Laboratory Courses)</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sidRPr="00341324">
              <w:t>Parker, Charles S., and Deborah Morley. Understanding Computers: Today and Tomorrow. F</w:t>
            </w:r>
            <w:r>
              <w:t>t. Worth, TX: Dryden Press, 2020, 16</w:t>
            </w:r>
            <w:r w:rsidRPr="00A1153E">
              <w:rPr>
                <w:vertAlign w:val="superscript"/>
              </w:rPr>
              <w:t>th</w:t>
            </w:r>
            <w:r>
              <w:t xml:space="preserve"> Edition</w:t>
            </w:r>
            <w:r w:rsidRPr="00341324">
              <w:t>.</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Reference Material</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t>Would be provided on student demand</w:t>
            </w:r>
          </w:p>
        </w:tc>
      </w:tr>
      <w:tr w:rsidR="00794490" w:rsidTr="00794490">
        <w:tc>
          <w:tcPr>
            <w:tcW w:w="155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pPr>
              <w:tabs>
                <w:tab w:val="left" w:pos="-288"/>
                <w:tab w:val="left" w:pos="1008"/>
                <w:tab w:val="left" w:pos="1368"/>
                <w:tab w:val="left" w:pos="1728"/>
                <w:tab w:val="left" w:pos="2088"/>
                <w:tab w:val="left" w:pos="2448"/>
                <w:tab w:val="left" w:pos="2808"/>
                <w:tab w:val="left" w:pos="3168"/>
                <w:tab w:val="left" w:pos="3528"/>
                <w:tab w:val="left" w:pos="3888"/>
                <w:tab w:val="left" w:pos="4248"/>
                <w:tab w:val="left" w:pos="4608"/>
                <w:tab w:val="left" w:pos="4968"/>
                <w:tab w:val="left" w:pos="5220"/>
                <w:tab w:val="left" w:pos="5688"/>
                <w:tab w:val="left" w:pos="6048"/>
                <w:tab w:val="left" w:pos="6408"/>
                <w:tab w:val="left" w:pos="6768"/>
                <w:tab w:val="left" w:pos="7128"/>
                <w:tab w:val="left" w:pos="7488"/>
                <w:tab w:val="left" w:pos="8100"/>
                <w:tab w:val="left" w:pos="8388"/>
                <w:tab w:val="left" w:pos="8640"/>
              </w:tabs>
              <w:spacing w:before="40" w:after="40"/>
            </w:pPr>
            <w:r>
              <w:rPr>
                <w:b/>
                <w:bCs/>
              </w:rPr>
              <w:t>Course Goals</w:t>
            </w:r>
          </w:p>
        </w:tc>
        <w:tc>
          <w:tcPr>
            <w:tcW w:w="8016"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794490" w:rsidRDefault="00794490" w:rsidP="00794490">
            <w:r>
              <w:t>Student should be able to understand basics of computing technology,do number systems conversions and arithmetic, have knowledge of types of software, have knowledge of computing related technologies</w:t>
            </w:r>
          </w:p>
        </w:tc>
      </w:tr>
    </w:tbl>
    <w:p w:rsidR="00794490" w:rsidRDefault="00794490" w:rsidP="00E66FEA">
      <w:pPr>
        <w:spacing w:before="80"/>
        <w:rPr>
          <w:b/>
          <w:sz w:val="44"/>
        </w:rPr>
      </w:pPr>
    </w:p>
    <w:p w:rsidR="00794490" w:rsidRDefault="00794490">
      <w:pPr>
        <w:spacing w:before="80"/>
        <w:ind w:left="600"/>
        <w:rPr>
          <w:b/>
          <w:sz w:val="44"/>
        </w:rPr>
      </w:pPr>
    </w:p>
    <w:p w:rsidR="00794490" w:rsidRDefault="00794490">
      <w:pPr>
        <w:spacing w:before="80"/>
        <w:ind w:left="600"/>
        <w:rPr>
          <w:b/>
          <w:sz w:val="44"/>
        </w:rPr>
      </w:pPr>
    </w:p>
    <w:p w:rsidR="00AA4A31" w:rsidRDefault="00467EF9">
      <w:pPr>
        <w:spacing w:before="80"/>
        <w:ind w:left="600"/>
        <w:rPr>
          <w:b/>
          <w:sz w:val="44"/>
        </w:rPr>
      </w:pPr>
      <w:r>
        <w:rPr>
          <w:b/>
          <w:sz w:val="44"/>
        </w:rPr>
        <w:t>Environment Required</w:t>
      </w:r>
    </w:p>
    <w:p w:rsidR="00AA4A31" w:rsidRDefault="00AA4A31">
      <w:pPr>
        <w:pStyle w:val="BodyText"/>
        <w:rPr>
          <w:b/>
          <w:sz w:val="20"/>
        </w:rPr>
      </w:pPr>
    </w:p>
    <w:p w:rsidR="00AA4A31" w:rsidRDefault="00AA4A31">
      <w:pPr>
        <w:pStyle w:val="BodyText"/>
        <w:spacing w:before="10"/>
        <w:rPr>
          <w:b/>
          <w:sz w:val="22"/>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49"/>
        <w:gridCol w:w="8872"/>
      </w:tblGrid>
      <w:tr w:rsidR="00AA4A31">
        <w:trPr>
          <w:trHeight w:val="719"/>
        </w:trPr>
        <w:tc>
          <w:tcPr>
            <w:tcW w:w="1049" w:type="dxa"/>
            <w:shd w:val="clear" w:color="auto" w:fill="BEBEBE"/>
          </w:tcPr>
          <w:p w:rsidR="00AA4A31" w:rsidRDefault="00AA4A31">
            <w:pPr>
              <w:pStyle w:val="TableParagraph"/>
              <w:spacing w:before="3"/>
              <w:ind w:left="0"/>
              <w:rPr>
                <w:b/>
                <w:sz w:val="20"/>
              </w:rPr>
            </w:pPr>
          </w:p>
          <w:p w:rsidR="00AA4A31" w:rsidRDefault="00D73472">
            <w:pPr>
              <w:pStyle w:val="TableParagraph"/>
              <w:ind w:left="177" w:right="168"/>
              <w:jc w:val="center"/>
              <w:rPr>
                <w:b/>
              </w:rPr>
            </w:pPr>
            <w:r>
              <w:rPr>
                <w:b/>
              </w:rPr>
              <w:t>Sr. No.</w:t>
            </w:r>
          </w:p>
        </w:tc>
        <w:tc>
          <w:tcPr>
            <w:tcW w:w="8872" w:type="dxa"/>
            <w:shd w:val="clear" w:color="auto" w:fill="BEBEBE"/>
          </w:tcPr>
          <w:p w:rsidR="00AA4A31" w:rsidRDefault="00AA4A31">
            <w:pPr>
              <w:pStyle w:val="TableParagraph"/>
              <w:spacing w:before="3"/>
              <w:ind w:left="0"/>
              <w:rPr>
                <w:b/>
                <w:sz w:val="20"/>
              </w:rPr>
            </w:pPr>
          </w:p>
          <w:p w:rsidR="00AA4A31" w:rsidRDefault="00D73472">
            <w:pPr>
              <w:pStyle w:val="TableParagraph"/>
              <w:rPr>
                <w:b/>
              </w:rPr>
            </w:pPr>
            <w:r>
              <w:rPr>
                <w:b/>
              </w:rPr>
              <w:t>Description</w:t>
            </w:r>
          </w:p>
        </w:tc>
      </w:tr>
      <w:tr w:rsidR="00AA4A31">
        <w:trPr>
          <w:trHeight w:val="722"/>
        </w:trPr>
        <w:tc>
          <w:tcPr>
            <w:tcW w:w="1049" w:type="dxa"/>
          </w:tcPr>
          <w:p w:rsidR="00AA4A31" w:rsidRDefault="00AA4A31">
            <w:pPr>
              <w:pStyle w:val="TableParagraph"/>
              <w:spacing w:before="10"/>
              <w:ind w:left="0"/>
              <w:rPr>
                <w:b/>
                <w:sz w:val="19"/>
              </w:rPr>
            </w:pPr>
          </w:p>
          <w:p w:rsidR="00AA4A31" w:rsidRDefault="00D73472">
            <w:pPr>
              <w:pStyle w:val="TableParagraph"/>
              <w:ind w:left="6"/>
              <w:jc w:val="center"/>
            </w:pPr>
            <w:r>
              <w:t>1</w:t>
            </w:r>
          </w:p>
        </w:tc>
        <w:tc>
          <w:tcPr>
            <w:tcW w:w="8872" w:type="dxa"/>
          </w:tcPr>
          <w:p w:rsidR="00AA4A31" w:rsidRDefault="00AA4A31">
            <w:pPr>
              <w:pStyle w:val="TableParagraph"/>
              <w:spacing w:before="10"/>
              <w:ind w:left="0"/>
              <w:rPr>
                <w:b/>
                <w:sz w:val="19"/>
              </w:rPr>
            </w:pPr>
          </w:p>
          <w:p w:rsidR="00AA4A31" w:rsidRDefault="00A77539">
            <w:pPr>
              <w:pStyle w:val="TableParagraph"/>
            </w:pPr>
            <w:r>
              <w:t xml:space="preserve">Hardware e.g., </w:t>
            </w:r>
            <w:r w:rsidR="00D73472">
              <w:t xml:space="preserve">Workstations </w:t>
            </w:r>
          </w:p>
        </w:tc>
      </w:tr>
      <w:tr w:rsidR="00AA4A31">
        <w:trPr>
          <w:trHeight w:val="719"/>
        </w:trPr>
        <w:tc>
          <w:tcPr>
            <w:tcW w:w="1049" w:type="dxa"/>
          </w:tcPr>
          <w:p w:rsidR="00AA4A31" w:rsidRDefault="00AA4A31">
            <w:pPr>
              <w:pStyle w:val="TableParagraph"/>
              <w:spacing w:before="7"/>
              <w:ind w:left="0"/>
              <w:rPr>
                <w:b/>
                <w:sz w:val="19"/>
              </w:rPr>
            </w:pPr>
          </w:p>
          <w:p w:rsidR="00AA4A31" w:rsidRDefault="00D73472">
            <w:pPr>
              <w:pStyle w:val="TableParagraph"/>
              <w:spacing w:before="1"/>
              <w:ind w:left="6"/>
              <w:jc w:val="center"/>
            </w:pPr>
            <w:r>
              <w:t>2</w:t>
            </w:r>
          </w:p>
        </w:tc>
        <w:tc>
          <w:tcPr>
            <w:tcW w:w="8872" w:type="dxa"/>
          </w:tcPr>
          <w:p w:rsidR="00AA4A31" w:rsidRDefault="00AA4A31">
            <w:pPr>
              <w:pStyle w:val="TableParagraph"/>
              <w:spacing w:before="7"/>
              <w:ind w:left="0"/>
              <w:rPr>
                <w:b/>
                <w:sz w:val="19"/>
              </w:rPr>
            </w:pPr>
          </w:p>
          <w:p w:rsidR="00794490" w:rsidRDefault="00A77539" w:rsidP="00794490">
            <w:pPr>
              <w:pStyle w:val="TableParagraph"/>
              <w:spacing w:before="1"/>
            </w:pPr>
            <w:r>
              <w:t xml:space="preserve">Software e.g., </w:t>
            </w:r>
            <w:r w:rsidR="00794490">
              <w:t xml:space="preserve"> Visual Studio</w:t>
            </w:r>
          </w:p>
          <w:p w:rsidR="00794490" w:rsidRDefault="00794490" w:rsidP="00794490">
            <w:pPr>
              <w:pStyle w:val="TableParagraph"/>
              <w:spacing w:before="1"/>
            </w:pPr>
            <w:r>
              <w:t>Code Block</w:t>
            </w:r>
          </w:p>
          <w:p w:rsidR="00AA4A31" w:rsidRDefault="00AA4A31" w:rsidP="00336741">
            <w:pPr>
              <w:pStyle w:val="TableParagraph"/>
              <w:spacing w:before="1"/>
            </w:pPr>
          </w:p>
        </w:tc>
      </w:tr>
    </w:tbl>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rPr>
          <w:b/>
          <w:sz w:val="20"/>
        </w:rPr>
      </w:pPr>
    </w:p>
    <w:p w:rsidR="00AA4A31" w:rsidRDefault="00AA4A31">
      <w:pPr>
        <w:pStyle w:val="BodyText"/>
        <w:spacing w:before="10"/>
        <w:rPr>
          <w:b/>
          <w:sz w:val="18"/>
        </w:rPr>
      </w:pPr>
    </w:p>
    <w:p w:rsidR="00AA4A31" w:rsidRDefault="00AA4A31" w:rsidP="00794490">
      <w:pPr>
        <w:rPr>
          <w:sz w:val="34"/>
        </w:rPr>
        <w:sectPr w:rsidR="00AA4A31">
          <w:headerReference w:type="default" r:id="rId12"/>
          <w:footerReference w:type="default" r:id="rId13"/>
          <w:pgSz w:w="12240" w:h="15840"/>
          <w:pgMar w:top="1360" w:right="420" w:bottom="320" w:left="840" w:header="1" w:footer="121" w:gutter="0"/>
          <w:cols w:space="720"/>
        </w:sectPr>
      </w:pPr>
    </w:p>
    <w:p w:rsidR="00794490" w:rsidRDefault="00794490" w:rsidP="00794490">
      <w:pPr>
        <w:rPr>
          <w:b/>
          <w:sz w:val="36"/>
        </w:rPr>
      </w:pPr>
    </w:p>
    <w:p w:rsidR="00794490" w:rsidRPr="007C0B5E" w:rsidRDefault="00794490" w:rsidP="00794490">
      <w:pPr>
        <w:ind w:left="3600"/>
        <w:rPr>
          <w:b/>
          <w:sz w:val="36"/>
        </w:rPr>
      </w:pPr>
      <w:r w:rsidRPr="007C0B5E">
        <w:rPr>
          <w:b/>
          <w:sz w:val="36"/>
        </w:rPr>
        <w:t>LAB-01</w:t>
      </w:r>
    </w:p>
    <w:p w:rsidR="00794490" w:rsidRPr="007C0B5E" w:rsidRDefault="00794490" w:rsidP="00794490">
      <w:pPr>
        <w:ind w:left="1440" w:firstLine="720"/>
        <w:rPr>
          <w:b/>
          <w:sz w:val="36"/>
        </w:rPr>
      </w:pPr>
      <w:r w:rsidRPr="007C0B5E">
        <w:rPr>
          <w:b/>
          <w:sz w:val="36"/>
        </w:rPr>
        <w:t>INTRODUCTION TO MS WORD</w:t>
      </w:r>
    </w:p>
    <w:p w:rsidR="00794490" w:rsidRDefault="00794490" w:rsidP="00794490">
      <w:pPr>
        <w:rPr>
          <w:b/>
          <w:sz w:val="24"/>
        </w:rPr>
      </w:pPr>
    </w:p>
    <w:p w:rsidR="00794490" w:rsidRDefault="00794490" w:rsidP="00794490">
      <w:pPr>
        <w:rPr>
          <w:b/>
          <w:sz w:val="24"/>
        </w:rPr>
      </w:pPr>
    </w:p>
    <w:p w:rsidR="00794490" w:rsidRDefault="00794490" w:rsidP="00794490">
      <w:pPr>
        <w:rPr>
          <w:b/>
          <w:sz w:val="24"/>
        </w:rPr>
      </w:pPr>
    </w:p>
    <w:p w:rsidR="00794490" w:rsidRPr="007C0B5E" w:rsidRDefault="00794490" w:rsidP="00794490">
      <w:pPr>
        <w:rPr>
          <w:b/>
          <w:sz w:val="24"/>
        </w:rPr>
      </w:pPr>
      <w:r w:rsidRPr="007C0B5E">
        <w:rPr>
          <w:b/>
          <w:sz w:val="24"/>
        </w:rPr>
        <w:t>Objectives</w:t>
      </w:r>
    </w:p>
    <w:p w:rsidR="00794490" w:rsidRPr="007C0B5E" w:rsidRDefault="00794490" w:rsidP="00794490">
      <w:pPr>
        <w:rPr>
          <w:b/>
          <w:sz w:val="24"/>
        </w:rPr>
      </w:pPr>
      <w:r w:rsidRPr="007C0B5E">
        <w:rPr>
          <w:b/>
          <w:sz w:val="24"/>
        </w:rPr>
        <w:t>Introduction to MS-WORD</w:t>
      </w:r>
    </w:p>
    <w:p w:rsidR="00794490" w:rsidRPr="007C0B5E" w:rsidRDefault="00794490" w:rsidP="00794490">
      <w:pPr>
        <w:rPr>
          <w:b/>
          <w:sz w:val="24"/>
        </w:rPr>
      </w:pPr>
      <w:r w:rsidRPr="007C0B5E">
        <w:rPr>
          <w:b/>
          <w:sz w:val="24"/>
        </w:rPr>
        <w:t>Description</w:t>
      </w:r>
    </w:p>
    <w:p w:rsidR="00794490" w:rsidRPr="007C0B5E" w:rsidRDefault="00794490" w:rsidP="00794490">
      <w:pPr>
        <w:rPr>
          <w:b/>
          <w:sz w:val="24"/>
        </w:rPr>
      </w:pPr>
      <w:r w:rsidRPr="007C0B5E">
        <w:rPr>
          <w:b/>
          <w:sz w:val="24"/>
        </w:rPr>
        <w:t>Introduction</w:t>
      </w:r>
    </w:p>
    <w:p w:rsidR="00794490" w:rsidRPr="007C0B5E" w:rsidRDefault="00794490" w:rsidP="00794490">
      <w:r w:rsidRPr="007C0B5E">
        <w:t>Before windows launched MS-WORD as a part of MS-OFFICE.</w:t>
      </w:r>
    </w:p>
    <w:p w:rsidR="00794490" w:rsidRPr="007C0B5E" w:rsidRDefault="00794490" w:rsidP="00794490">
      <w:pPr>
        <w:rPr>
          <w:b/>
          <w:sz w:val="24"/>
        </w:rPr>
      </w:pPr>
      <w:r w:rsidRPr="007C0B5E">
        <w:rPr>
          <w:b/>
          <w:sz w:val="24"/>
        </w:rPr>
        <w:t>Starting ’MS-WORD’</w:t>
      </w:r>
    </w:p>
    <w:p w:rsidR="00794490" w:rsidRPr="007C0B5E" w:rsidRDefault="00794490" w:rsidP="00794490">
      <w:r w:rsidRPr="007C0B5E">
        <w:t xml:space="preserve">The  following  methods  of  starting  and  closing Word  are  applicable  in Word  7  to  onwards </w:t>
      </w:r>
    </w:p>
    <w:p w:rsidR="00794490" w:rsidRPr="007C0B5E" w:rsidRDefault="00794490" w:rsidP="00794490">
      <w:r w:rsidRPr="007C0B5E">
        <w:t>Click on the ’Start’ button and select ’Programs’. Click on ’MS WORD’ option in ’Programs’.</w:t>
      </w:r>
    </w:p>
    <w:p w:rsidR="00794490" w:rsidRPr="007C0B5E" w:rsidRDefault="00794490" w:rsidP="00794490">
      <w:pPr>
        <w:rPr>
          <w:b/>
          <w:sz w:val="24"/>
        </w:rPr>
      </w:pPr>
      <w:r w:rsidRPr="007C0B5E">
        <w:rPr>
          <w:b/>
          <w:sz w:val="24"/>
        </w:rPr>
        <w:t>Closing ’MS-WORD’</w:t>
      </w:r>
    </w:p>
    <w:p w:rsidR="00794490" w:rsidRPr="007C0B5E" w:rsidRDefault="00794490" w:rsidP="00794490">
      <w:r w:rsidRPr="007C0B5E">
        <w:t>Click on the button with a cross sign.</w:t>
      </w:r>
    </w:p>
    <w:p w:rsidR="00794490" w:rsidRPr="007C0B5E" w:rsidRDefault="00794490" w:rsidP="00794490">
      <w:pPr>
        <w:rPr>
          <w:b/>
          <w:sz w:val="24"/>
        </w:rPr>
      </w:pPr>
      <w:r w:rsidRPr="007C0B5E">
        <w:rPr>
          <w:b/>
          <w:sz w:val="24"/>
        </w:rPr>
        <w:t>Creating a Document</w:t>
      </w:r>
    </w:p>
    <w:p w:rsidR="00794490" w:rsidRPr="007C0B5E" w:rsidRDefault="00794490" w:rsidP="00794490">
      <w:r w:rsidRPr="007C0B5E">
        <w:t xml:space="preserve">A file created in ’Word’ is known as Document. in order to use the capital characters while </w:t>
      </w:r>
    </w:p>
    <w:p w:rsidR="00794490" w:rsidRPr="007C0B5E" w:rsidRDefault="00794490" w:rsidP="00794490">
      <w:r w:rsidRPr="007C0B5E">
        <w:t xml:space="preserve">writing, press the Caps Lock key. If you want to write only the first character Capital , press </w:t>
      </w:r>
    </w:p>
    <w:p w:rsidR="00794490" w:rsidRPr="007C0B5E" w:rsidRDefault="00794490" w:rsidP="00794490">
      <w:r w:rsidRPr="007C0B5E">
        <w:t>the Shift key and the letter key simultaneously.</w:t>
      </w:r>
    </w:p>
    <w:p w:rsidR="00794490" w:rsidRPr="007C0B5E" w:rsidRDefault="00794490" w:rsidP="00794490">
      <w:pPr>
        <w:rPr>
          <w:b/>
          <w:sz w:val="24"/>
        </w:rPr>
      </w:pPr>
      <w:r w:rsidRPr="007C0B5E">
        <w:rPr>
          <w:b/>
          <w:sz w:val="24"/>
        </w:rPr>
        <w:t>Editing Text</w:t>
      </w:r>
    </w:p>
    <w:p w:rsidR="00794490" w:rsidRPr="007C0B5E" w:rsidRDefault="00794490" w:rsidP="00794490">
      <w:r w:rsidRPr="007C0B5E">
        <w:t xml:space="preserve">If you have made any mistakes in typing the text it becomes necessary to correct it. Some -times  you  may  also  want  to  change  the  text  (insert  or  delete  a  word).  Any  correction  or </w:t>
      </w:r>
    </w:p>
    <w:p w:rsidR="00794490" w:rsidRPr="007C0B5E" w:rsidRDefault="00794490" w:rsidP="00794490">
      <w:r w:rsidRPr="007C0B5E">
        <w:t>change in text is called editing the text.</w:t>
      </w:r>
    </w:p>
    <w:p w:rsidR="00794490" w:rsidRPr="007C0B5E" w:rsidRDefault="00794490" w:rsidP="00794490">
      <w:r w:rsidRPr="007C0B5E">
        <w:t>You can edit a text in three ways:</w:t>
      </w:r>
    </w:p>
    <w:p w:rsidR="00794490" w:rsidRPr="007C0B5E" w:rsidRDefault="00794490" w:rsidP="00794490">
      <w:r w:rsidRPr="007C0B5E">
        <w:t xml:space="preserve">Using the delete key. </w:t>
      </w:r>
    </w:p>
    <w:p w:rsidR="00794490" w:rsidRPr="007C0B5E" w:rsidRDefault="00794490" w:rsidP="00794490">
      <w:r w:rsidRPr="007C0B5E">
        <w:t xml:space="preserve">Using the backspace key. </w:t>
      </w:r>
    </w:p>
    <w:p w:rsidR="00794490" w:rsidRPr="007C0B5E" w:rsidRDefault="00794490" w:rsidP="00794490">
      <w:r w:rsidRPr="007C0B5E">
        <w:t xml:space="preserve">Highlighting a word and using the delete key. </w:t>
      </w:r>
    </w:p>
    <w:p w:rsidR="00794490" w:rsidRPr="007C0B5E" w:rsidRDefault="00794490" w:rsidP="00794490">
      <w:pPr>
        <w:rPr>
          <w:b/>
          <w:sz w:val="24"/>
        </w:rPr>
      </w:pPr>
      <w:r w:rsidRPr="007C0B5E">
        <w:rPr>
          <w:b/>
          <w:sz w:val="24"/>
        </w:rPr>
        <w:t>Saving a Document</w:t>
      </w:r>
    </w:p>
    <w:p w:rsidR="00794490" w:rsidRPr="007C0B5E" w:rsidRDefault="00794490" w:rsidP="00794490">
      <w:r w:rsidRPr="007C0B5E">
        <w:t xml:space="preserve">1)  Click on File in the menu bar. </w:t>
      </w:r>
    </w:p>
    <w:p w:rsidR="00794490" w:rsidRPr="007C0B5E" w:rsidRDefault="00794490" w:rsidP="00794490">
      <w:r w:rsidRPr="007C0B5E">
        <w:t xml:space="preserve">2)  Select the save option from menu to open the save dialog box. Then you can save a file in </w:t>
      </w:r>
    </w:p>
    <w:p w:rsidR="00794490" w:rsidRPr="007C0B5E" w:rsidRDefault="00794490" w:rsidP="00794490">
      <w:r w:rsidRPr="007C0B5E">
        <w:t xml:space="preserve">the ’my documents’. </w:t>
      </w:r>
    </w:p>
    <w:p w:rsidR="00794490" w:rsidRPr="007C0B5E" w:rsidRDefault="00794490" w:rsidP="00794490">
      <w:r w:rsidRPr="007C0B5E">
        <w:t xml:space="preserve">3)  Type ’my first file’ in the ’file name’ box. </w:t>
      </w:r>
    </w:p>
    <w:p w:rsidR="00794490" w:rsidRPr="007C0B5E" w:rsidRDefault="00794490" w:rsidP="00794490">
      <w:r w:rsidRPr="007C0B5E">
        <w:t xml:space="preserve">4)  Click on the save button and the file is saved and the dialog box will close. </w:t>
      </w:r>
    </w:p>
    <w:p w:rsidR="00794490" w:rsidRDefault="00794490" w:rsidP="00794490">
      <w:pPr>
        <w:rPr>
          <w:b/>
          <w:sz w:val="24"/>
        </w:rPr>
      </w:pPr>
      <w:r w:rsidRPr="007C0B5E">
        <w:rPr>
          <w:b/>
          <w:sz w:val="24"/>
        </w:rPr>
        <w:t>Save Vs. Save As</w:t>
      </w:r>
    </w:p>
    <w:p w:rsidR="00794490" w:rsidRPr="007C0B5E" w:rsidRDefault="00794490" w:rsidP="00794490">
      <w:r w:rsidRPr="007C0B5E">
        <w:t xml:space="preserve">The first time you save a file there is no difference between the two. </w:t>
      </w:r>
    </w:p>
    <w:p w:rsidR="00794490" w:rsidRPr="007C0B5E" w:rsidRDefault="00794490" w:rsidP="00794490">
      <w:r w:rsidRPr="007C0B5E">
        <w:t xml:space="preserve">Once you’ve saved a file: </w:t>
      </w:r>
    </w:p>
    <w:p w:rsidR="00794490" w:rsidRPr="007C0B5E" w:rsidRDefault="00794490" w:rsidP="00794490">
      <w:r w:rsidRPr="007C0B5E">
        <w:t>– Choosing save automatically saves the current file to the hard drive.</w:t>
      </w:r>
    </w:p>
    <w:p w:rsidR="00794490" w:rsidRPr="007C0B5E" w:rsidRDefault="00794490" w:rsidP="00794490">
      <w:r w:rsidRPr="007C0B5E">
        <w:t xml:space="preserve">–  Choosing  save  as  allows  you  to  save  the  file  using  a  different  name  and/or </w:t>
      </w:r>
    </w:p>
    <w:p w:rsidR="00794490" w:rsidRPr="007C0B5E" w:rsidRDefault="00794490" w:rsidP="00794490">
      <w:r w:rsidRPr="007C0B5E">
        <w:rPr>
          <w:b/>
          <w:sz w:val="24"/>
        </w:rPr>
        <w:t>change the file’s location</w:t>
      </w:r>
      <w:r w:rsidRPr="007C0B5E">
        <w:t xml:space="preserve">. </w:t>
      </w:r>
    </w:p>
    <w:p w:rsidR="00794490" w:rsidRPr="007C0B5E" w:rsidRDefault="00794490" w:rsidP="00794490">
      <w:r w:rsidRPr="007C0B5E">
        <w:t xml:space="preserve">Two files can’t have the same name and file type if they’re located in the same folder. </w:t>
      </w:r>
    </w:p>
    <w:p w:rsidR="00794490" w:rsidRPr="007C0B5E" w:rsidRDefault="00794490" w:rsidP="00794490">
      <w:r w:rsidRPr="007C0B5E">
        <w:t xml:space="preserve">They can, however share the same name if they are in subfolders of one another. </w:t>
      </w:r>
    </w:p>
    <w:p w:rsidR="00794490" w:rsidRPr="007C0B5E" w:rsidRDefault="00794490" w:rsidP="00794490">
      <w:pPr>
        <w:rPr>
          <w:b/>
          <w:sz w:val="24"/>
        </w:rPr>
      </w:pPr>
      <w:r w:rsidRPr="007C0B5E">
        <w:rPr>
          <w:b/>
          <w:sz w:val="24"/>
        </w:rPr>
        <w:t>Font and font size</w:t>
      </w:r>
    </w:p>
    <w:p w:rsidR="00794490" w:rsidRPr="007C0B5E" w:rsidRDefault="00794490" w:rsidP="00794490">
      <w:r w:rsidRPr="007C0B5E">
        <w:t xml:space="preserve">The characters used in the text are called fonts. Times new roman, Arial etc. are some of the </w:t>
      </w:r>
    </w:p>
    <w:p w:rsidR="00794490" w:rsidRPr="007C0B5E" w:rsidRDefault="00794490" w:rsidP="00794490">
      <w:r w:rsidRPr="007C0B5E">
        <w:t>fonts.</w:t>
      </w:r>
    </w:p>
    <w:p w:rsidR="00794490" w:rsidRPr="007C0B5E" w:rsidRDefault="00794490" w:rsidP="00794490">
      <w:r w:rsidRPr="007C0B5E">
        <w:t>To change the font and the font size:</w:t>
      </w:r>
    </w:p>
    <w:p w:rsidR="00794490" w:rsidRPr="007C0B5E" w:rsidRDefault="00794490" w:rsidP="00794490">
      <w:r w:rsidRPr="007C0B5E">
        <w:t xml:space="preserve">1) Highlight the text with the help of the mouse. </w:t>
      </w:r>
    </w:p>
    <w:p w:rsidR="00794490" w:rsidRPr="007C0B5E" w:rsidRDefault="00794490" w:rsidP="00794490">
      <w:r w:rsidRPr="007C0B5E">
        <w:lastRenderedPageBreak/>
        <w:t xml:space="preserve">2) Click on the small arrow against the font name. </w:t>
      </w:r>
    </w:p>
    <w:p w:rsidR="00794490" w:rsidRPr="007C0B5E" w:rsidRDefault="00794490" w:rsidP="00794490">
      <w:r w:rsidRPr="007C0B5E">
        <w:t xml:space="preserve">3) Select a new font from the list of font names and click on it. </w:t>
      </w:r>
    </w:p>
    <w:p w:rsidR="00794490" w:rsidRPr="007C0B5E" w:rsidRDefault="00794490" w:rsidP="00794490">
      <w:r w:rsidRPr="007C0B5E">
        <w:t xml:space="preserve">4) The font of the highlighted text will be changed. </w:t>
      </w:r>
    </w:p>
    <w:p w:rsidR="00794490" w:rsidRPr="007C0B5E" w:rsidRDefault="00794490" w:rsidP="00794490">
      <w:pPr>
        <w:rPr>
          <w:b/>
          <w:sz w:val="24"/>
        </w:rPr>
      </w:pPr>
      <w:r w:rsidRPr="007C0B5E">
        <w:rPr>
          <w:b/>
          <w:sz w:val="24"/>
        </w:rPr>
        <w:t xml:space="preserve">Font style </w:t>
      </w:r>
    </w:p>
    <w:p w:rsidR="00794490" w:rsidRPr="007C0B5E" w:rsidRDefault="00794490" w:rsidP="00794490">
      <w:r w:rsidRPr="007C0B5E">
        <w:t xml:space="preserve">The manner or style in which text is displayed is called font style. There </w:t>
      </w:r>
    </w:p>
    <w:p w:rsidR="00794490" w:rsidRPr="007C0B5E" w:rsidRDefault="00794490" w:rsidP="00794490">
      <w:r w:rsidRPr="007C0B5E">
        <w:t xml:space="preserve">are three font styles in word: BOLD, ITALICS and UNDERLINE. There </w:t>
      </w:r>
    </w:p>
    <w:p w:rsidR="00794490" w:rsidRPr="007C0B5E" w:rsidRDefault="00794490" w:rsidP="00794490">
      <w:r w:rsidRPr="007C0B5E">
        <w:t xml:space="preserve">are three buttons in the menu with B, I and U on them. </w:t>
      </w:r>
    </w:p>
    <w:p w:rsidR="00794490" w:rsidRPr="007C0B5E" w:rsidRDefault="00794490" w:rsidP="00794490">
      <w:pPr>
        <w:rPr>
          <w:b/>
          <w:sz w:val="24"/>
        </w:rPr>
      </w:pPr>
      <w:r w:rsidRPr="007C0B5E">
        <w:rPr>
          <w:b/>
          <w:sz w:val="24"/>
        </w:rPr>
        <w:t xml:space="preserve">Cut Copy and Paste </w:t>
      </w:r>
    </w:p>
    <w:p w:rsidR="00794490" w:rsidRPr="007C0B5E" w:rsidRDefault="00794490" w:rsidP="00794490">
      <w:r w:rsidRPr="007C0B5E">
        <w:t xml:space="preserve">To cut and paste text: </w:t>
      </w:r>
    </w:p>
    <w:p w:rsidR="00794490" w:rsidRPr="007C0B5E" w:rsidRDefault="00794490" w:rsidP="00794490">
      <w:r w:rsidRPr="007C0B5E">
        <w:t xml:space="preserve">1) Highlight the text </w:t>
      </w:r>
    </w:p>
    <w:p w:rsidR="00794490" w:rsidRPr="007C0B5E" w:rsidRDefault="00794490" w:rsidP="00794490">
      <w:r w:rsidRPr="007C0B5E">
        <w:t xml:space="preserve">2) Click on the cut icon on the menu bar. </w:t>
      </w:r>
    </w:p>
    <w:p w:rsidR="00794490" w:rsidRPr="007C0B5E" w:rsidRDefault="00794490" w:rsidP="00794490">
      <w:r w:rsidRPr="007C0B5E">
        <w:t xml:space="preserve">3) The highlighted text will be cut and placed in the clipboard. </w:t>
      </w:r>
    </w:p>
    <w:p w:rsidR="00794490" w:rsidRPr="007C0B5E" w:rsidRDefault="00794490" w:rsidP="00794490">
      <w:r w:rsidRPr="007C0B5E">
        <w:t xml:space="preserve">4)  Move the mouse cursor to that part of the document where you want to place the cut text. </w:t>
      </w:r>
    </w:p>
    <w:p w:rsidR="00794490" w:rsidRPr="007C0B5E" w:rsidRDefault="00794490" w:rsidP="00794490">
      <w:r w:rsidRPr="007C0B5E">
        <w:t xml:space="preserve">5) Click on the paste icon on the menu bar. </w:t>
      </w:r>
    </w:p>
    <w:p w:rsidR="00794490" w:rsidRPr="007C0B5E" w:rsidRDefault="00794490" w:rsidP="00794490">
      <w:r w:rsidRPr="007C0B5E">
        <w:t xml:space="preserve">6) The cut text will appear at that place. </w:t>
      </w:r>
    </w:p>
    <w:p w:rsidR="00794490" w:rsidRPr="007C0B5E" w:rsidRDefault="00794490" w:rsidP="00794490">
      <w:r w:rsidRPr="007C0B5E">
        <w:t>Cut, copy and paste can also be done from the ’Edit’ menu.</w:t>
      </w:r>
    </w:p>
    <w:p w:rsidR="00794490" w:rsidRPr="007C0B5E" w:rsidRDefault="00794490" w:rsidP="00794490">
      <w:pPr>
        <w:rPr>
          <w:b/>
          <w:sz w:val="24"/>
        </w:rPr>
      </w:pPr>
      <w:r w:rsidRPr="007C0B5E">
        <w:rPr>
          <w:b/>
          <w:sz w:val="24"/>
        </w:rPr>
        <w:t>Paragraph format</w:t>
      </w:r>
    </w:p>
    <w:p w:rsidR="00794490" w:rsidRPr="007C0B5E" w:rsidRDefault="00794490" w:rsidP="00794490">
      <w:r w:rsidRPr="007C0B5E">
        <w:t>In the ’Word’ you can begin a new paragraph by pressing Enter key. If you press the Enter</w:t>
      </w:r>
    </w:p>
    <w:p w:rsidR="00794490" w:rsidRPr="007C0B5E" w:rsidRDefault="00794490" w:rsidP="00794490">
      <w:r w:rsidRPr="007C0B5E">
        <w:t>key after typing a line, paragraph will be of that one line only.</w:t>
      </w:r>
    </w:p>
    <w:p w:rsidR="00794490" w:rsidRPr="007C0B5E" w:rsidRDefault="00794490" w:rsidP="00794490">
      <w:r w:rsidRPr="007C0B5E">
        <w:t>Paragraph format is used to determine:</w:t>
      </w:r>
    </w:p>
    <w:p w:rsidR="00794490" w:rsidRPr="007C0B5E" w:rsidRDefault="00794490" w:rsidP="00794490">
      <w:r w:rsidRPr="007C0B5E">
        <w:t xml:space="preserve">1) Font and font size </w:t>
      </w:r>
    </w:p>
    <w:p w:rsidR="00794490" w:rsidRPr="007C0B5E" w:rsidRDefault="00794490" w:rsidP="00794490">
      <w:r w:rsidRPr="007C0B5E">
        <w:t xml:space="preserve">2) Tab </w:t>
      </w:r>
    </w:p>
    <w:p w:rsidR="00794490" w:rsidRPr="007C0B5E" w:rsidRDefault="00794490" w:rsidP="00794490">
      <w:r w:rsidRPr="007C0B5E">
        <w:t xml:space="preserve">3) Borders </w:t>
      </w:r>
    </w:p>
    <w:p w:rsidR="00794490" w:rsidRPr="007C0B5E" w:rsidRDefault="00794490" w:rsidP="00794490">
      <w:r w:rsidRPr="007C0B5E">
        <w:t xml:space="preserve">4) Alignment </w:t>
      </w:r>
    </w:p>
    <w:p w:rsidR="00794490" w:rsidRPr="007C0B5E" w:rsidRDefault="00794490" w:rsidP="00794490">
      <w:r w:rsidRPr="007C0B5E">
        <w:t xml:space="preserve">5) Bullets </w:t>
      </w:r>
    </w:p>
    <w:p w:rsidR="00794490" w:rsidRPr="007C0B5E" w:rsidRDefault="00794490" w:rsidP="00794490">
      <w:r w:rsidRPr="007C0B5E">
        <w:t xml:space="preserve">6) Background </w:t>
      </w:r>
    </w:p>
    <w:p w:rsidR="00794490" w:rsidRPr="007C0B5E" w:rsidRDefault="00794490" w:rsidP="00794490">
      <w:pPr>
        <w:rPr>
          <w:b/>
          <w:sz w:val="24"/>
        </w:rPr>
      </w:pPr>
      <w:r w:rsidRPr="007C0B5E">
        <w:rPr>
          <w:b/>
          <w:sz w:val="24"/>
        </w:rPr>
        <w:t xml:space="preserve">Word Menu </w:t>
      </w:r>
    </w:p>
    <w:p w:rsidR="00794490" w:rsidRPr="007C0B5E" w:rsidRDefault="00794490" w:rsidP="00794490">
      <w:r w:rsidRPr="007C0B5E">
        <w:t xml:space="preserve">The menu bars of the word are: </w:t>
      </w:r>
    </w:p>
    <w:p w:rsidR="00794490" w:rsidRPr="007C0B5E" w:rsidRDefault="00794490" w:rsidP="00794490">
      <w:r w:rsidRPr="007C0B5E">
        <w:t xml:space="preserve">1) </w:t>
      </w:r>
      <w:r w:rsidRPr="007C0B5E">
        <w:rPr>
          <w:b/>
          <w:sz w:val="24"/>
        </w:rPr>
        <w:t>File:</w:t>
      </w:r>
      <w:r w:rsidRPr="007C0B5E">
        <w:t xml:space="preserve"> When you click on file ,you will see a drop-down menu </w:t>
      </w:r>
    </w:p>
    <w:p w:rsidR="00794490" w:rsidRPr="007C0B5E" w:rsidRDefault="00794490" w:rsidP="00794490">
      <w:r w:rsidRPr="007C0B5E">
        <w:t xml:space="preserve">Click on New to create a new document. Open is used to open an existing document. </w:t>
      </w:r>
    </w:p>
    <w:p w:rsidR="00794490" w:rsidRPr="007C0B5E" w:rsidRDefault="00794490" w:rsidP="00794490">
      <w:r w:rsidRPr="007C0B5E">
        <w:t xml:space="preserve">Click on Close to close a document. </w:t>
      </w:r>
    </w:p>
    <w:p w:rsidR="00794490" w:rsidRPr="007C0B5E" w:rsidRDefault="00794490" w:rsidP="00794490">
      <w:r w:rsidRPr="007C0B5E">
        <w:t xml:space="preserve">Click on Save to save a document. </w:t>
      </w:r>
    </w:p>
    <w:p w:rsidR="00794490" w:rsidRPr="007C0B5E" w:rsidRDefault="00794490" w:rsidP="00794490">
      <w:r w:rsidRPr="007C0B5E">
        <w:rPr>
          <w:b/>
          <w:sz w:val="24"/>
        </w:rPr>
        <w:t>Save  As</w:t>
      </w:r>
      <w:r w:rsidRPr="007C0B5E">
        <w:t xml:space="preserve">  is  used  to  save  a  document  with  other  name.  Send  to  helps  to  e-mail  a </w:t>
      </w:r>
    </w:p>
    <w:p w:rsidR="00794490" w:rsidRPr="007C0B5E" w:rsidRDefault="00794490" w:rsidP="00794490">
      <w:r w:rsidRPr="007C0B5E">
        <w:t xml:space="preserve">document. Properties contain the details of a document. </w:t>
      </w:r>
    </w:p>
    <w:p w:rsidR="00794490" w:rsidRDefault="00794490" w:rsidP="00794490">
      <w:pPr>
        <w:rPr>
          <w:b/>
          <w:sz w:val="24"/>
        </w:rPr>
      </w:pPr>
      <w:r w:rsidRPr="007C0B5E">
        <w:t xml:space="preserve">2) </w:t>
      </w:r>
      <w:r w:rsidRPr="007C0B5E">
        <w:rPr>
          <w:b/>
          <w:sz w:val="24"/>
        </w:rPr>
        <w:t>Edit:</w:t>
      </w:r>
      <w:r w:rsidRPr="007C0B5E">
        <w:t xml:space="preserve"> This menu contains cut, copy, and paste. it also contains undo, typing and repeat</w:t>
      </w:r>
      <w:r w:rsidRPr="007C0B5E">
        <w:rPr>
          <w:b/>
          <w:sz w:val="24"/>
        </w:rPr>
        <w:t xml:space="preserve">  </w:t>
      </w:r>
    </w:p>
    <w:p w:rsidR="00794490" w:rsidRPr="007C0B5E" w:rsidRDefault="00794490" w:rsidP="00794490">
      <w:pPr>
        <w:rPr>
          <w:sz w:val="24"/>
        </w:rPr>
      </w:pPr>
      <w:r w:rsidRPr="007C0B5E">
        <w:rPr>
          <w:sz w:val="24"/>
        </w:rPr>
        <w:t>typing, find/replace commands.</w:t>
      </w:r>
    </w:p>
    <w:p w:rsidR="00794490" w:rsidRPr="007C0B5E" w:rsidRDefault="00794490" w:rsidP="00794490">
      <w:pPr>
        <w:rPr>
          <w:sz w:val="24"/>
        </w:rPr>
      </w:pPr>
      <w:r w:rsidRPr="007C0B5E">
        <w:rPr>
          <w:sz w:val="24"/>
        </w:rPr>
        <w:t xml:space="preserve">3)  </w:t>
      </w:r>
      <w:r w:rsidRPr="007C0B5E">
        <w:rPr>
          <w:b/>
          <w:sz w:val="24"/>
        </w:rPr>
        <w:t>View:</w:t>
      </w:r>
      <w:r w:rsidRPr="007C0B5E">
        <w:rPr>
          <w:sz w:val="24"/>
        </w:rPr>
        <w:t xml:space="preserve"> When you click on View you will see a drop down menu and gives</w:t>
      </w:r>
    </w:p>
    <w:p w:rsidR="00794490" w:rsidRPr="007C0B5E" w:rsidRDefault="00794490" w:rsidP="00794490">
      <w:pPr>
        <w:rPr>
          <w:sz w:val="24"/>
        </w:rPr>
      </w:pPr>
      <w:r w:rsidRPr="007C0B5E">
        <w:rPr>
          <w:sz w:val="24"/>
        </w:rPr>
        <w:t xml:space="preserve">Normal, print layout, zoom, toolbars, customize, standard and formatting. </w:t>
      </w:r>
    </w:p>
    <w:p w:rsidR="00794490" w:rsidRPr="007C0B5E" w:rsidRDefault="00794490" w:rsidP="00794490">
      <w:pPr>
        <w:rPr>
          <w:sz w:val="24"/>
        </w:rPr>
      </w:pPr>
      <w:r w:rsidRPr="007C0B5E">
        <w:rPr>
          <w:sz w:val="24"/>
        </w:rPr>
        <w:t xml:space="preserve">4)  </w:t>
      </w:r>
      <w:r w:rsidRPr="007C0B5E">
        <w:rPr>
          <w:b/>
          <w:sz w:val="24"/>
        </w:rPr>
        <w:t>Insert:</w:t>
      </w:r>
      <w:r w:rsidRPr="007C0B5E">
        <w:rPr>
          <w:sz w:val="24"/>
        </w:rPr>
        <w:t xml:space="preserve"> This menu contains hyperlink , File and Object, picture, text box.</w:t>
      </w:r>
    </w:p>
    <w:p w:rsidR="00794490" w:rsidRPr="007C0B5E" w:rsidRDefault="00794490" w:rsidP="00794490">
      <w:pPr>
        <w:rPr>
          <w:sz w:val="24"/>
        </w:rPr>
      </w:pPr>
      <w:r w:rsidRPr="007C0B5E">
        <w:rPr>
          <w:sz w:val="24"/>
        </w:rPr>
        <w:t xml:space="preserve">5)  </w:t>
      </w:r>
      <w:r w:rsidRPr="007C0B5E">
        <w:rPr>
          <w:b/>
          <w:sz w:val="24"/>
        </w:rPr>
        <w:t>Format:</w:t>
      </w:r>
      <w:r w:rsidRPr="007C0B5E">
        <w:rPr>
          <w:sz w:val="24"/>
        </w:rPr>
        <w:t xml:space="preserve"> This menu contains font, paragraph, bullets and numbering, borders shading.</w:t>
      </w:r>
    </w:p>
    <w:p w:rsidR="00794490" w:rsidRPr="007C0B5E" w:rsidRDefault="00794490" w:rsidP="00794490">
      <w:pPr>
        <w:rPr>
          <w:sz w:val="24"/>
        </w:rPr>
      </w:pPr>
      <w:r w:rsidRPr="007C0B5E">
        <w:rPr>
          <w:sz w:val="24"/>
        </w:rPr>
        <w:t xml:space="preserve">6)  </w:t>
      </w:r>
      <w:r w:rsidRPr="007C0B5E">
        <w:rPr>
          <w:b/>
          <w:sz w:val="24"/>
        </w:rPr>
        <w:t>Tools:</w:t>
      </w:r>
      <w:r w:rsidRPr="007C0B5E">
        <w:rPr>
          <w:sz w:val="24"/>
        </w:rPr>
        <w:t xml:space="preserve"> Spelling and Grammar is the most important options of this menu.</w:t>
      </w:r>
    </w:p>
    <w:p w:rsidR="00794490" w:rsidRPr="007C0B5E" w:rsidRDefault="00794490" w:rsidP="00794490">
      <w:pPr>
        <w:rPr>
          <w:sz w:val="24"/>
        </w:rPr>
      </w:pPr>
      <w:r w:rsidRPr="007C0B5E">
        <w:rPr>
          <w:sz w:val="24"/>
        </w:rPr>
        <w:t xml:space="preserve">7)  </w:t>
      </w:r>
      <w:r w:rsidRPr="007C0B5E">
        <w:rPr>
          <w:b/>
          <w:sz w:val="24"/>
        </w:rPr>
        <w:t>Table:</w:t>
      </w:r>
      <w:r w:rsidRPr="007C0B5E">
        <w:rPr>
          <w:sz w:val="24"/>
        </w:rPr>
        <w:t xml:space="preserve"> this menu is used to insert a table in a document.</w:t>
      </w:r>
    </w:p>
    <w:p w:rsidR="00794490" w:rsidRPr="007C0B5E" w:rsidRDefault="00794490" w:rsidP="00794490">
      <w:pPr>
        <w:rPr>
          <w:sz w:val="24"/>
        </w:rPr>
      </w:pPr>
      <w:r w:rsidRPr="007C0B5E">
        <w:rPr>
          <w:sz w:val="24"/>
        </w:rPr>
        <w:t xml:space="preserve">8)  </w:t>
      </w:r>
      <w:r w:rsidRPr="007C0B5E">
        <w:rPr>
          <w:b/>
          <w:sz w:val="24"/>
        </w:rPr>
        <w:t>Window:</w:t>
      </w:r>
      <w:r w:rsidRPr="007C0B5E">
        <w:rPr>
          <w:sz w:val="24"/>
        </w:rPr>
        <w:t xml:space="preserve"> In word every file has its own window. You can open more than one window at   a </w:t>
      </w:r>
    </w:p>
    <w:p w:rsidR="00794490" w:rsidRPr="007C0B5E" w:rsidRDefault="00794490" w:rsidP="00794490">
      <w:pPr>
        <w:rPr>
          <w:sz w:val="24"/>
        </w:rPr>
      </w:pPr>
      <w:r w:rsidRPr="007C0B5E">
        <w:rPr>
          <w:sz w:val="24"/>
        </w:rPr>
        <w:t xml:space="preserve">time. </w:t>
      </w:r>
    </w:p>
    <w:p w:rsidR="00794490" w:rsidRPr="007C0B5E" w:rsidRDefault="00794490" w:rsidP="00794490">
      <w:pPr>
        <w:rPr>
          <w:sz w:val="24"/>
        </w:rPr>
      </w:pPr>
      <w:r w:rsidRPr="007C0B5E">
        <w:rPr>
          <w:sz w:val="24"/>
        </w:rPr>
        <w:t xml:space="preserve">9)  </w:t>
      </w:r>
      <w:r w:rsidRPr="007C0B5E">
        <w:rPr>
          <w:b/>
          <w:sz w:val="24"/>
        </w:rPr>
        <w:t>Help:</w:t>
      </w:r>
      <w:r w:rsidRPr="007C0B5E">
        <w:rPr>
          <w:sz w:val="24"/>
        </w:rPr>
        <w:t xml:space="preserve"> This menu is useful to a new user of ’word’. All the information</w:t>
      </w:r>
    </w:p>
    <w:p w:rsidR="00794490" w:rsidRDefault="00794490" w:rsidP="00794490">
      <w:pPr>
        <w:rPr>
          <w:sz w:val="24"/>
        </w:rPr>
      </w:pPr>
      <w:r w:rsidRPr="007C0B5E">
        <w:rPr>
          <w:sz w:val="24"/>
        </w:rPr>
        <w:t>About ’word’ is available under this option and a user can get answers to almost all his ques-</w:t>
      </w:r>
      <w:r>
        <w:rPr>
          <w:sz w:val="24"/>
        </w:rPr>
        <w:t>tions.</w:t>
      </w:r>
    </w:p>
    <w:p w:rsidR="00794490" w:rsidRPr="003F4A98" w:rsidRDefault="00794490" w:rsidP="00794490">
      <w:pPr>
        <w:rPr>
          <w:b/>
          <w:sz w:val="24"/>
        </w:rPr>
      </w:pPr>
      <w:r w:rsidRPr="003F4A98">
        <w:rPr>
          <w:b/>
          <w:sz w:val="24"/>
        </w:rPr>
        <w:t>Template</w:t>
      </w:r>
    </w:p>
    <w:p w:rsidR="00794490" w:rsidRPr="003F4A98" w:rsidRDefault="00794490" w:rsidP="00794490">
      <w:r w:rsidRPr="003F4A98">
        <w:t xml:space="preserve">When you start ’word’ you open a file with the name ’Document 1’ on the Title bar. The first </w:t>
      </w:r>
    </w:p>
    <w:p w:rsidR="00794490" w:rsidRPr="003F4A98" w:rsidRDefault="00794490" w:rsidP="00794490">
      <w:r w:rsidRPr="003F4A98">
        <w:lastRenderedPageBreak/>
        <w:t>blank page of this file opens with pre-set margin, font, font size.</w:t>
      </w:r>
    </w:p>
    <w:p w:rsidR="00794490" w:rsidRPr="003F4A98" w:rsidRDefault="00794490" w:rsidP="00794490">
      <w:r w:rsidRPr="003F4A98">
        <w:t xml:space="preserve">These properties always remain the same because the default templates are predetermined </w:t>
      </w:r>
    </w:p>
    <w:p w:rsidR="00794490" w:rsidRPr="003F4A98" w:rsidRDefault="00794490" w:rsidP="00794490">
      <w:r w:rsidRPr="003F4A98">
        <w:t>by ’word’.</w:t>
      </w:r>
    </w:p>
    <w:p w:rsidR="00794490" w:rsidRPr="003F4A98" w:rsidRDefault="00794490" w:rsidP="00794490">
      <w:r w:rsidRPr="003F4A98">
        <w:t>The entire document prepared using this template will have identical properties.</w:t>
      </w:r>
    </w:p>
    <w:p w:rsidR="00794490" w:rsidRPr="003F4A98" w:rsidRDefault="00794490" w:rsidP="00794490">
      <w:pPr>
        <w:rPr>
          <w:b/>
          <w:sz w:val="24"/>
        </w:rPr>
      </w:pPr>
      <w:r w:rsidRPr="003F4A98">
        <w:rPr>
          <w:b/>
          <w:sz w:val="24"/>
        </w:rPr>
        <w:t>Style</w:t>
      </w:r>
    </w:p>
    <w:p w:rsidR="00794490" w:rsidRPr="003F4A98" w:rsidRDefault="00794490" w:rsidP="00794490">
      <w:r w:rsidRPr="003F4A98">
        <w:t>’Word’ provides a variety of easy options to format a document.</w:t>
      </w:r>
    </w:p>
    <w:p w:rsidR="00794490" w:rsidRPr="003F4A98" w:rsidRDefault="00794490" w:rsidP="00794490">
      <w:r w:rsidRPr="003F4A98">
        <w:t xml:space="preserve">Style of a paragraph means to select the various properties which will determine the way a </w:t>
      </w:r>
    </w:p>
    <w:p w:rsidR="00794490" w:rsidRPr="003F4A98" w:rsidRDefault="00794490" w:rsidP="00794490">
      <w:r w:rsidRPr="003F4A98">
        <w:t>paragraph will appear. It includes:</w:t>
      </w:r>
    </w:p>
    <w:p w:rsidR="00794490" w:rsidRPr="003F4A98" w:rsidRDefault="00794490" w:rsidP="00794490">
      <w:r w:rsidRPr="003F4A98">
        <w:t xml:space="preserve">1) Selecting the font and size of a character. </w:t>
      </w:r>
    </w:p>
    <w:p w:rsidR="00794490" w:rsidRPr="003F4A98" w:rsidRDefault="00794490" w:rsidP="00794490">
      <w:r w:rsidRPr="003F4A98">
        <w:t xml:space="preserve">2)  Selecting the margin, tab, line spacing. </w:t>
      </w:r>
    </w:p>
    <w:p w:rsidR="00794490" w:rsidRPr="003F4A98" w:rsidRDefault="00794490" w:rsidP="00794490">
      <w:r w:rsidRPr="003F4A98">
        <w:t xml:space="preserve">Click on the format menu and select style. </w:t>
      </w:r>
    </w:p>
    <w:p w:rsidR="00794490" w:rsidRPr="003F4A98" w:rsidRDefault="00794490" w:rsidP="00794490">
      <w:pPr>
        <w:rPr>
          <w:b/>
          <w:sz w:val="24"/>
        </w:rPr>
      </w:pPr>
      <w:r w:rsidRPr="003F4A98">
        <w:rPr>
          <w:b/>
          <w:sz w:val="24"/>
        </w:rPr>
        <w:t xml:space="preserve">Header and Footer </w:t>
      </w:r>
    </w:p>
    <w:p w:rsidR="00794490" w:rsidRPr="003F4A98" w:rsidRDefault="00794490" w:rsidP="00794490">
      <w:r w:rsidRPr="003F4A98">
        <w:t xml:space="preserve">Header represents the top most part of a page and Footer the bottom part of a page. Header </w:t>
      </w:r>
    </w:p>
    <w:p w:rsidR="00794490" w:rsidRPr="003F4A98" w:rsidRDefault="00794490" w:rsidP="00794490">
      <w:r w:rsidRPr="003F4A98">
        <w:t xml:space="preserve">and Footer contain page number, date, name and logo of the company, File name. To insert </w:t>
      </w:r>
    </w:p>
    <w:p w:rsidR="00794490" w:rsidRPr="003F4A98" w:rsidRDefault="00794490" w:rsidP="00794490">
      <w:r w:rsidRPr="003F4A98">
        <w:t xml:space="preserve">Header or Footer in a document click on the View menu and select Header and footer. </w:t>
      </w:r>
    </w:p>
    <w:p w:rsidR="00794490" w:rsidRPr="003F4A98" w:rsidRDefault="00794490" w:rsidP="00794490">
      <w:r w:rsidRPr="003F4A98">
        <w:t xml:space="preserve">Besides Insert Auto Text, we can see the icons to: </w:t>
      </w:r>
    </w:p>
    <w:p w:rsidR="00794490" w:rsidRPr="003F4A98" w:rsidRDefault="00794490" w:rsidP="00794490">
      <w:r w:rsidRPr="003F4A98">
        <w:t xml:space="preserve">1) Insert Page Number </w:t>
      </w:r>
    </w:p>
    <w:p w:rsidR="00794490" w:rsidRPr="003F4A98" w:rsidRDefault="00794490" w:rsidP="00794490">
      <w:r w:rsidRPr="003F4A98">
        <w:t xml:space="preserve">2) Insert Number of pages </w:t>
      </w:r>
    </w:p>
    <w:p w:rsidR="00794490" w:rsidRPr="003F4A98" w:rsidRDefault="00794490" w:rsidP="00794490">
      <w:r w:rsidRPr="003F4A98">
        <w:t xml:space="preserve">3) Format Page Number </w:t>
      </w:r>
    </w:p>
    <w:p w:rsidR="00794490" w:rsidRPr="003F4A98" w:rsidRDefault="00794490" w:rsidP="00794490">
      <w:r w:rsidRPr="003F4A98">
        <w:t xml:space="preserve">4) Insert Date </w:t>
      </w:r>
    </w:p>
    <w:p w:rsidR="00794490" w:rsidRPr="003F4A98" w:rsidRDefault="00794490" w:rsidP="00794490">
      <w:r w:rsidRPr="003F4A98">
        <w:t xml:space="preserve">5) Insert Time </w:t>
      </w:r>
    </w:p>
    <w:p w:rsidR="00794490" w:rsidRPr="003F4A98" w:rsidRDefault="00794490" w:rsidP="00794490">
      <w:r w:rsidRPr="003F4A98">
        <w:t xml:space="preserve">6) Page Setup </w:t>
      </w:r>
    </w:p>
    <w:p w:rsidR="00794490" w:rsidRPr="003F4A98" w:rsidRDefault="00794490" w:rsidP="00794490">
      <w:r w:rsidRPr="003F4A98">
        <w:t xml:space="preserve">7) Show/Hide Document Text </w:t>
      </w:r>
    </w:p>
    <w:p w:rsidR="00794490" w:rsidRPr="003F4A98" w:rsidRDefault="00794490" w:rsidP="00794490">
      <w:r w:rsidRPr="003F4A98">
        <w:t xml:space="preserve">8) Same as previous </w:t>
      </w:r>
    </w:p>
    <w:p w:rsidR="00794490" w:rsidRPr="003F4A98" w:rsidRDefault="00794490" w:rsidP="00794490">
      <w:r w:rsidRPr="003F4A98">
        <w:t>9) Switch between header and Footer</w:t>
      </w:r>
    </w:p>
    <w:p w:rsidR="00794490" w:rsidRPr="003F4A98" w:rsidRDefault="00794490" w:rsidP="00794490">
      <w:r w:rsidRPr="003F4A98">
        <w:t xml:space="preserve">10)  Show Previous </w:t>
      </w:r>
    </w:p>
    <w:p w:rsidR="00794490" w:rsidRPr="003F4A98" w:rsidRDefault="00794490" w:rsidP="00794490">
      <w:r w:rsidRPr="003F4A98">
        <w:t xml:space="preserve">11)  Show Next </w:t>
      </w:r>
    </w:p>
    <w:p w:rsidR="00794490" w:rsidRPr="003F4A98" w:rsidRDefault="00794490" w:rsidP="00794490">
      <w:r w:rsidRPr="003F4A98">
        <w:t xml:space="preserve">12)  Close header and Footer </w:t>
      </w:r>
    </w:p>
    <w:p w:rsidR="00794490" w:rsidRPr="003F4A98" w:rsidRDefault="00794490" w:rsidP="00794490">
      <w:pPr>
        <w:rPr>
          <w:b/>
          <w:sz w:val="24"/>
        </w:rPr>
      </w:pPr>
      <w:r w:rsidRPr="003F4A98">
        <w:rPr>
          <w:b/>
          <w:sz w:val="24"/>
        </w:rPr>
        <w:t xml:space="preserve">Table </w:t>
      </w:r>
    </w:p>
    <w:p w:rsidR="00794490" w:rsidRPr="003F4A98" w:rsidRDefault="00794490" w:rsidP="00794490">
      <w:r w:rsidRPr="003F4A98">
        <w:t xml:space="preserve">In the ’Table’ menu select Insert and click on the Table icon. You will be given the option to </w:t>
      </w:r>
    </w:p>
    <w:p w:rsidR="00794490" w:rsidRPr="003F4A98" w:rsidRDefault="00794490" w:rsidP="00794490">
      <w:r w:rsidRPr="003F4A98">
        <w:t xml:space="preserve">fill in the number of rows and columns of the table. </w:t>
      </w:r>
    </w:p>
    <w:p w:rsidR="00794490" w:rsidRPr="003F4A98" w:rsidRDefault="00794490" w:rsidP="00794490">
      <w:r w:rsidRPr="003F4A98">
        <w:t xml:space="preserve">If you want to add two rows: </w:t>
      </w:r>
    </w:p>
    <w:p w:rsidR="00794490" w:rsidRPr="003F4A98" w:rsidRDefault="00794490" w:rsidP="00794490">
      <w:r w:rsidRPr="003F4A98">
        <w:t xml:space="preserve">1. Click on the insert menu and select Rows. </w:t>
      </w:r>
    </w:p>
    <w:p w:rsidR="00794490" w:rsidRPr="003F4A98" w:rsidRDefault="00794490" w:rsidP="00794490">
      <w:r w:rsidRPr="003F4A98">
        <w:t xml:space="preserve">2. You have two options: Rows Above and Rows Below. </w:t>
      </w:r>
    </w:p>
    <w:p w:rsidR="00794490" w:rsidRPr="003F4A98" w:rsidRDefault="00794490" w:rsidP="00794490">
      <w:r w:rsidRPr="003F4A98">
        <w:t xml:space="preserve">3. If you click on Rows Below, a row will be added below the row in which you have m oved </w:t>
      </w:r>
    </w:p>
    <w:p w:rsidR="00794490" w:rsidRPr="003F4A98" w:rsidRDefault="00794490" w:rsidP="00794490">
      <w:r w:rsidRPr="003F4A98">
        <w:t xml:space="preserve">the cursor. </w:t>
      </w:r>
    </w:p>
    <w:p w:rsidR="00794490" w:rsidRPr="003F4A98" w:rsidRDefault="00794490" w:rsidP="00794490">
      <w:pPr>
        <w:rPr>
          <w:b/>
          <w:sz w:val="24"/>
        </w:rPr>
      </w:pPr>
      <w:r w:rsidRPr="003F4A98">
        <w:rPr>
          <w:b/>
          <w:sz w:val="24"/>
        </w:rPr>
        <w:t xml:space="preserve">Graphics </w:t>
      </w:r>
    </w:p>
    <w:p w:rsidR="00794490" w:rsidRPr="003F4A98" w:rsidRDefault="00794490" w:rsidP="00794490">
      <w:r w:rsidRPr="003F4A98">
        <w:t xml:space="preserve">The use of graphics in a document: </w:t>
      </w:r>
    </w:p>
    <w:p w:rsidR="00794490" w:rsidRPr="003F4A98" w:rsidRDefault="00794490" w:rsidP="00794490">
      <w:r w:rsidRPr="003F4A98">
        <w:t xml:space="preserve">Click on the insert menu and select picture. We can see the following options: </w:t>
      </w:r>
    </w:p>
    <w:p w:rsidR="00794490" w:rsidRPr="003F4A98" w:rsidRDefault="00794490" w:rsidP="00794490">
      <w:r w:rsidRPr="003F4A98">
        <w:t xml:space="preserve">1)  Clip Art </w:t>
      </w:r>
    </w:p>
    <w:p w:rsidR="00794490" w:rsidRPr="003F4A98" w:rsidRDefault="00794490" w:rsidP="00794490">
      <w:r w:rsidRPr="003F4A98">
        <w:t xml:space="preserve">2)  From File </w:t>
      </w:r>
    </w:p>
    <w:p w:rsidR="00794490" w:rsidRPr="003F4A98" w:rsidRDefault="00794490" w:rsidP="00794490">
      <w:r w:rsidRPr="003F4A98">
        <w:t xml:space="preserve">3)  Auto shapes </w:t>
      </w:r>
    </w:p>
    <w:p w:rsidR="00794490" w:rsidRPr="003F4A98" w:rsidRDefault="00794490" w:rsidP="00794490">
      <w:r w:rsidRPr="003F4A98">
        <w:t xml:space="preserve">4)  WordArt </w:t>
      </w:r>
    </w:p>
    <w:p w:rsidR="00794490" w:rsidRPr="003F4A98" w:rsidRDefault="00794490" w:rsidP="00794490">
      <w:r w:rsidRPr="003F4A98">
        <w:t xml:space="preserve">5)  From Scanner </w:t>
      </w:r>
    </w:p>
    <w:p w:rsidR="00794490" w:rsidRPr="003F4A98" w:rsidRDefault="00794490" w:rsidP="00794490">
      <w:r w:rsidRPr="003F4A98">
        <w:t xml:space="preserve">6)  From Camera </w:t>
      </w:r>
    </w:p>
    <w:p w:rsidR="00794490" w:rsidRPr="003F4A98" w:rsidRDefault="00794490" w:rsidP="00794490">
      <w:r w:rsidRPr="003F4A98">
        <w:t xml:space="preserve">7)  Chart </w:t>
      </w:r>
    </w:p>
    <w:p w:rsidR="00794490" w:rsidRPr="003F4A98" w:rsidRDefault="00794490" w:rsidP="00794490">
      <w:pPr>
        <w:rPr>
          <w:b/>
          <w:sz w:val="24"/>
        </w:rPr>
      </w:pPr>
      <w:r w:rsidRPr="003F4A98">
        <w:rPr>
          <w:b/>
          <w:sz w:val="24"/>
        </w:rPr>
        <w:t xml:space="preserve">1)  Clip Art: </w:t>
      </w:r>
    </w:p>
    <w:p w:rsidR="00794490" w:rsidRPr="003F4A98" w:rsidRDefault="00794490" w:rsidP="00794490">
      <w:r w:rsidRPr="003F4A98">
        <w:t xml:space="preserve">When you click on Clip Art you will see the different category and click on it to see it on the </w:t>
      </w:r>
    </w:p>
    <w:p w:rsidR="00794490" w:rsidRPr="003F4A98" w:rsidRDefault="00794490" w:rsidP="00794490">
      <w:r w:rsidRPr="003F4A98">
        <w:t xml:space="preserve">screen. </w:t>
      </w:r>
    </w:p>
    <w:p w:rsidR="00794490" w:rsidRPr="003F4A98" w:rsidRDefault="00794490" w:rsidP="00794490">
      <w:r w:rsidRPr="003F4A98">
        <w:t xml:space="preserve">For Examples: </w:t>
      </w:r>
    </w:p>
    <w:p w:rsidR="00794490" w:rsidRPr="003F4A98" w:rsidRDefault="00794490" w:rsidP="00794490">
      <w:r w:rsidRPr="003F4A98">
        <w:lastRenderedPageBreak/>
        <w:t xml:space="preserve">Click on places you will see the Clip Art symbolizing various places. </w:t>
      </w:r>
    </w:p>
    <w:p w:rsidR="00794490" w:rsidRPr="003F4A98" w:rsidRDefault="00794490" w:rsidP="00794490">
      <w:r w:rsidRPr="003F4A98">
        <w:t xml:space="preserve">Click on the Taj Mahal. </w:t>
      </w:r>
    </w:p>
    <w:p w:rsidR="00794490" w:rsidRPr="003F4A98" w:rsidRDefault="00794490" w:rsidP="00794490">
      <w:r w:rsidRPr="003F4A98">
        <w:t xml:space="preserve">You will see an icon of Insert Picture. Click on it. </w:t>
      </w:r>
    </w:p>
    <w:p w:rsidR="00794490" w:rsidRPr="003F4A98" w:rsidRDefault="00794490" w:rsidP="00794490">
      <w:r w:rsidRPr="003F4A98">
        <w:t xml:space="preserve">The picture of the Taj Mahal will be inserted in the document. </w:t>
      </w:r>
    </w:p>
    <w:p w:rsidR="00794490" w:rsidRPr="003F4A98" w:rsidRDefault="00794490" w:rsidP="00794490">
      <w:r w:rsidRPr="003F4A98">
        <w:t xml:space="preserve">2) </w:t>
      </w:r>
      <w:r w:rsidRPr="003F4A98">
        <w:rPr>
          <w:b/>
          <w:sz w:val="24"/>
        </w:rPr>
        <w:t>From File:</w:t>
      </w:r>
    </w:p>
    <w:p w:rsidR="00794490" w:rsidRPr="003F4A98" w:rsidRDefault="00794490" w:rsidP="00794490">
      <w:r w:rsidRPr="003F4A98">
        <w:t xml:space="preserve">Pictured stored in form of files can also be inserted in the document. Click on Insert, select </w:t>
      </w:r>
    </w:p>
    <w:p w:rsidR="00794490" w:rsidRPr="003F4A98" w:rsidRDefault="00794490" w:rsidP="00794490">
      <w:r w:rsidRPr="003F4A98">
        <w:t xml:space="preserve">pictures .Click on From File to open a Dialog  box. Select a file from the place  where it is </w:t>
      </w:r>
    </w:p>
    <w:p w:rsidR="00794490" w:rsidRPr="003F4A98" w:rsidRDefault="00794490" w:rsidP="00794490">
      <w:r w:rsidRPr="003F4A98">
        <w:t xml:space="preserve">stored  in  the  computer  to  insert  the  picture  in  the  document.  You  can  change  the  size  of </w:t>
      </w:r>
    </w:p>
    <w:p w:rsidR="00794490" w:rsidRPr="003F4A98" w:rsidRDefault="00794490" w:rsidP="00794490">
      <w:r w:rsidRPr="003F4A98">
        <w:t xml:space="preserve">picture, remove a picture or even place it. In the centre of the text by the following the same </w:t>
      </w:r>
    </w:p>
    <w:p w:rsidR="00794490" w:rsidRPr="003F4A98" w:rsidRDefault="00794490" w:rsidP="00794490">
      <w:r w:rsidRPr="003F4A98">
        <w:t>procedure as in the clipart.</w:t>
      </w:r>
    </w:p>
    <w:p w:rsidR="00794490" w:rsidRPr="003F4A98" w:rsidRDefault="00794490" w:rsidP="00794490">
      <w:pPr>
        <w:rPr>
          <w:b/>
          <w:sz w:val="24"/>
        </w:rPr>
      </w:pPr>
      <w:r w:rsidRPr="003F4A98">
        <w:rPr>
          <w:b/>
          <w:sz w:val="24"/>
        </w:rPr>
        <w:t>Printing:</w:t>
      </w:r>
    </w:p>
    <w:p w:rsidR="00794490" w:rsidRPr="003F4A98" w:rsidRDefault="00794490" w:rsidP="00794490">
      <w:r w:rsidRPr="003F4A98">
        <w:t xml:space="preserve">A  document  typed  in  word  has  to  be  finally  printed  it  is  necessary  to  know  whether  the </w:t>
      </w:r>
    </w:p>
    <w:p w:rsidR="00794490" w:rsidRPr="003F4A98" w:rsidRDefault="00794490" w:rsidP="00794490">
      <w:r w:rsidRPr="003F4A98">
        <w:t xml:space="preserve">printer is Dot matrix ,color ink jet or laser printer. When a document is ready for printing ,click </w:t>
      </w:r>
    </w:p>
    <w:p w:rsidR="00794490" w:rsidRPr="003F4A98" w:rsidRDefault="00794490" w:rsidP="00794490">
      <w:r w:rsidRPr="003F4A98">
        <w:t xml:space="preserve">on print preview icon on the menu bar to see how the document will appear on the paper. </w:t>
      </w:r>
    </w:p>
    <w:p w:rsidR="00794490" w:rsidRPr="003F4A98" w:rsidRDefault="00794490" w:rsidP="00794490">
      <w:pPr>
        <w:rPr>
          <w:b/>
          <w:sz w:val="24"/>
        </w:rPr>
      </w:pPr>
      <w:r w:rsidRPr="003F4A98">
        <w:t>This view can be enlarged or reduced.</w:t>
      </w:r>
    </w:p>
    <w:p w:rsidR="00794490" w:rsidRPr="003F4A98" w:rsidRDefault="00794490" w:rsidP="00794490">
      <w:pPr>
        <w:rPr>
          <w:b/>
          <w:sz w:val="36"/>
        </w:rPr>
      </w:pPr>
      <w:r w:rsidRPr="003F4A98">
        <w:rPr>
          <w:b/>
          <w:sz w:val="36"/>
        </w:rPr>
        <w:t>Lab Tasks</w:t>
      </w:r>
    </w:p>
    <w:p w:rsidR="00794490" w:rsidRDefault="00794490" w:rsidP="00A74659">
      <w:pPr>
        <w:pStyle w:val="Heading2"/>
        <w:ind w:left="0"/>
        <w:jc w:val="left"/>
      </w:pPr>
      <w:bookmarkStart w:id="0" w:name="_Toc142271579"/>
      <w:r>
        <w:t>Task 1  – Typing practice</w:t>
      </w:r>
      <w:bookmarkEnd w:id="0"/>
    </w:p>
    <w:p w:rsidR="00794490" w:rsidRPr="00A65234" w:rsidRDefault="00794490" w:rsidP="00794490">
      <w:pPr>
        <w:rPr>
          <w:rFonts w:ascii="Calibri" w:hAnsi="Calibri"/>
        </w:rPr>
      </w:pPr>
      <w:r w:rsidRPr="00A65234">
        <w:rPr>
          <w:rFonts w:ascii="Calibri" w:hAnsi="Calibri"/>
        </w:rPr>
        <w:t>If you are new to word processing, you will probably benefit from some typing practice and need to do this entire task. Otherwise you can move on to section 4 (Editing a document).</w:t>
      </w:r>
    </w:p>
    <w:p w:rsidR="00794490" w:rsidRPr="00A65234" w:rsidRDefault="00794490" w:rsidP="008B4DBC">
      <w:pPr>
        <w:pStyle w:val="ANumberedpara"/>
        <w:numPr>
          <w:ilvl w:val="0"/>
          <w:numId w:val="51"/>
        </w:numPr>
      </w:pPr>
      <w:r w:rsidRPr="00A65234">
        <w:t>Enter the following text in a new document</w:t>
      </w:r>
      <w:r>
        <w:t>:</w:t>
      </w:r>
    </w:p>
    <w:p w:rsidR="00794490" w:rsidRPr="002E2FA6" w:rsidRDefault="00794490" w:rsidP="00794490">
      <w:pPr>
        <w:numPr>
          <w:ilvl w:val="12"/>
          <w:numId w:val="0"/>
        </w:numPr>
        <w:spacing w:line="360" w:lineRule="auto"/>
        <w:ind w:left="1440" w:hanging="720"/>
        <w:rPr>
          <w:rFonts w:ascii="Arial" w:hAnsi="Arial" w:cs="Arial"/>
        </w:rPr>
      </w:pPr>
      <w:r w:rsidRPr="002E2FA6">
        <w:rPr>
          <w:rFonts w:ascii="Arial" w:hAnsi="Arial" w:cs="Arial"/>
        </w:rPr>
        <w:t>Jeremy Bentham</w:t>
      </w:r>
    </w:p>
    <w:p w:rsidR="00794490" w:rsidRPr="002E2FA6" w:rsidRDefault="00794490" w:rsidP="00794490">
      <w:pPr>
        <w:numPr>
          <w:ilvl w:val="12"/>
          <w:numId w:val="0"/>
        </w:numPr>
        <w:spacing w:line="360" w:lineRule="auto"/>
        <w:ind w:left="720"/>
        <w:rPr>
          <w:rFonts w:ascii="Arial" w:hAnsi="Arial" w:cs="Arial"/>
        </w:rPr>
      </w:pPr>
      <w:r w:rsidRPr="002E2FA6">
        <w:rPr>
          <w:rFonts w:ascii="Arial" w:hAnsi="Arial" w:cs="Arial"/>
        </w:rPr>
        <w:t xml:space="preserve">The philosopher and jurist Jeremy Bentham (1748-1832) was born at Houndsditch, </w:t>
      </w:r>
      <w:smartTag w:uri="urn:schemas-microsoft-com:office:smarttags" w:element="City">
        <w:smartTag w:uri="urn:schemas-microsoft-com:office:smarttags" w:element="place">
          <w:r w:rsidRPr="002E2FA6">
            <w:rPr>
              <w:rFonts w:ascii="Arial" w:hAnsi="Arial" w:cs="Arial"/>
            </w:rPr>
            <w:t>London</w:t>
          </w:r>
        </w:smartTag>
      </w:smartTag>
      <w:r w:rsidRPr="002E2FA6">
        <w:rPr>
          <w:rFonts w:ascii="Arial" w:hAnsi="Arial" w:cs="Arial"/>
        </w:rPr>
        <w:t xml:space="preserve">, on </w:t>
      </w:r>
      <w:smartTag w:uri="urn:schemas-microsoft-com:office:smarttags" w:element="date">
        <w:smartTagPr>
          <w:attr w:name="Month" w:val="2"/>
          <w:attr w:name="Day" w:val="15"/>
          <w:attr w:name="Year" w:val="1748"/>
        </w:smartTagPr>
        <w:r w:rsidRPr="002E2FA6">
          <w:rPr>
            <w:rFonts w:ascii="Arial" w:hAnsi="Arial" w:cs="Arial"/>
          </w:rPr>
          <w:t>15th February 1748</w:t>
        </w:r>
      </w:smartTag>
      <w:r w:rsidRPr="002E2FA6">
        <w:rPr>
          <w:rFonts w:ascii="Arial" w:hAnsi="Arial" w:cs="Arial"/>
        </w:rPr>
        <w:t xml:space="preserve">. He proved to be something of a child prodigy: while still a toddler he was discovered sitting at his father’s desk reading a multi-volume history of </w:t>
      </w:r>
      <w:smartTag w:uri="urn:schemas-microsoft-com:office:smarttags" w:element="country-region">
        <w:smartTag w:uri="urn:schemas-microsoft-com:office:smarttags" w:element="place">
          <w:r w:rsidRPr="002E2FA6">
            <w:rPr>
              <w:rFonts w:ascii="Arial" w:hAnsi="Arial" w:cs="Arial"/>
            </w:rPr>
            <w:t>England</w:t>
          </w:r>
        </w:smartTag>
      </w:smartTag>
      <w:r w:rsidRPr="002E2FA6">
        <w:rPr>
          <w:rFonts w:ascii="Arial" w:hAnsi="Arial" w:cs="Arial"/>
        </w:rPr>
        <w:t>, and he began to study Latin at the age of three. At twelve, he was sent to Queen’s College Oxford, his father, a prosperous attorney, having decided that Jeremy would follow him into the law, and feeling quite sure that his brilliant son would one day be Lord Chancellor of England.</w:t>
      </w:r>
    </w:p>
    <w:p w:rsidR="00794490" w:rsidRPr="002E2FA6" w:rsidRDefault="00794490" w:rsidP="00794490">
      <w:pPr>
        <w:numPr>
          <w:ilvl w:val="12"/>
          <w:numId w:val="0"/>
        </w:numPr>
        <w:spacing w:line="360" w:lineRule="auto"/>
        <w:ind w:left="720"/>
        <w:rPr>
          <w:rFonts w:ascii="Arial" w:hAnsi="Arial" w:cs="Arial"/>
        </w:rPr>
      </w:pPr>
      <w:r w:rsidRPr="002E2FA6">
        <w:rPr>
          <w:rFonts w:ascii="Arial" w:hAnsi="Arial" w:cs="Arial"/>
        </w:rPr>
        <w:t>Bentham, however, soon became disillusioned with the law, especially after hearing the lectures of the leading authority of the day, Sir William Blackstone (1723-80). Instead of practising the law, he decided to write about it, and he spent his life criticising the existing law and suggesting ways for its improvement. His father’s death in 1792 left him financially independent, and for nearly forty years he lived quietly in Westminster, producing between ten and twenty sheets of manuscript a day, even when he was in his eighties.</w:t>
      </w:r>
    </w:p>
    <w:p w:rsidR="00794490" w:rsidRDefault="00794490" w:rsidP="008B4DBC">
      <w:pPr>
        <w:pStyle w:val="ANumberedpara"/>
        <w:numPr>
          <w:ilvl w:val="0"/>
          <w:numId w:val="51"/>
        </w:numPr>
      </w:pPr>
      <w:r w:rsidRPr="002E2FA6">
        <w:t xml:space="preserve">Save the file with the name </w:t>
      </w:r>
      <w:r w:rsidRPr="00C206DF">
        <w:rPr>
          <w:b/>
        </w:rPr>
        <w:t>jeremy.doc</w:t>
      </w:r>
      <w:r w:rsidRPr="00A65234">
        <w:t xml:space="preserve"> on the R: drive in the training.dir\word\getting-started folder.</w:t>
      </w:r>
    </w:p>
    <w:p w:rsidR="00794490" w:rsidRPr="002E2FA6" w:rsidRDefault="00794490" w:rsidP="008B4DBC">
      <w:pPr>
        <w:pStyle w:val="ANumberedpara"/>
        <w:numPr>
          <w:ilvl w:val="0"/>
          <w:numId w:val="51"/>
        </w:numPr>
      </w:pPr>
      <w:r w:rsidRPr="00A65234">
        <w:t>Close the file.</w:t>
      </w:r>
      <w:r w:rsidRPr="002E2FA6">
        <w:br/>
      </w:r>
    </w:p>
    <w:p w:rsidR="00794490" w:rsidRPr="002E2FA6" w:rsidRDefault="00794490" w:rsidP="00794490">
      <w:pPr>
        <w:rPr>
          <w:rStyle w:val="StyleArial10ptBold"/>
        </w:rPr>
      </w:pPr>
      <w:r w:rsidRPr="002E2FA6">
        <w:rPr>
          <w:rStyle w:val="StyleArial10ptBold"/>
        </w:rPr>
        <w:t>You are now ready to do Exercise 1.</w:t>
      </w:r>
    </w:p>
    <w:p w:rsidR="00794490" w:rsidRDefault="00794490" w:rsidP="00A74659">
      <w:pPr>
        <w:pStyle w:val="Heading2"/>
        <w:ind w:left="0"/>
        <w:jc w:val="left"/>
      </w:pPr>
      <w:r>
        <w:br w:type="page"/>
      </w:r>
      <w:bookmarkStart w:id="1" w:name="_Toc93736825"/>
      <w:bookmarkStart w:id="2" w:name="_Toc93738854"/>
      <w:bookmarkStart w:id="3" w:name="_Toc93739013"/>
      <w:bookmarkStart w:id="4" w:name="_Toc96830437"/>
      <w:bookmarkStart w:id="5" w:name="_Toc142207156"/>
      <w:bookmarkStart w:id="6" w:name="_Toc142207182"/>
      <w:bookmarkStart w:id="7" w:name="_Toc142209192"/>
      <w:bookmarkStart w:id="8" w:name="_Toc142271580"/>
      <w:r>
        <w:lastRenderedPageBreak/>
        <w:t>Task 2 – Moving around a document</w:t>
      </w:r>
      <w:bookmarkEnd w:id="1"/>
      <w:bookmarkEnd w:id="2"/>
      <w:bookmarkEnd w:id="3"/>
      <w:bookmarkEnd w:id="4"/>
      <w:bookmarkEnd w:id="5"/>
      <w:bookmarkEnd w:id="6"/>
      <w:bookmarkEnd w:id="7"/>
      <w:bookmarkEnd w:id="8"/>
    </w:p>
    <w:p w:rsidR="00794490" w:rsidRPr="002E2FA6" w:rsidRDefault="00794490" w:rsidP="00794490">
      <w:pPr>
        <w:rPr>
          <w:rFonts w:ascii="Calibri" w:hAnsi="Calibri"/>
        </w:rPr>
      </w:pPr>
    </w:p>
    <w:p w:rsidR="00794490" w:rsidRDefault="00794490" w:rsidP="008B4DBC">
      <w:pPr>
        <w:pStyle w:val="ANumberedpara"/>
        <w:numPr>
          <w:ilvl w:val="0"/>
          <w:numId w:val="49"/>
        </w:numPr>
      </w:pPr>
      <w:r w:rsidRPr="00A65234">
        <w:t xml:space="preserve">Open the file </w:t>
      </w:r>
      <w:r w:rsidRPr="002E2FA6">
        <w:rPr>
          <w:b/>
        </w:rPr>
        <w:t>bentham.doc</w:t>
      </w:r>
      <w:r w:rsidRPr="002E2FA6">
        <w:t xml:space="preserve"> on the R: drive in the training.dir\word\getting-started folder.</w:t>
      </w:r>
    </w:p>
    <w:p w:rsidR="00794490" w:rsidRDefault="00794490" w:rsidP="008B4DBC">
      <w:pPr>
        <w:pStyle w:val="ANumberedpara"/>
        <w:numPr>
          <w:ilvl w:val="0"/>
          <w:numId w:val="49"/>
        </w:numPr>
      </w:pPr>
      <w:r w:rsidRPr="002E2FA6">
        <w:t xml:space="preserve">Use the </w:t>
      </w:r>
      <w:r w:rsidRPr="002E2FA6">
        <w:rPr>
          <w:b/>
        </w:rPr>
        <w:t>Page Down</w:t>
      </w:r>
      <w:r w:rsidRPr="00A65234">
        <w:t xml:space="preserve"> key to find the paragraph beginning</w:t>
      </w:r>
      <w:r>
        <w:t>:</w:t>
      </w:r>
      <w:r w:rsidRPr="00A65234">
        <w:t xml:space="preserve"> </w:t>
      </w:r>
      <w:r w:rsidRPr="0009196D">
        <w:rPr>
          <w:i/>
        </w:rPr>
        <w:t>Even for those who have never read...</w:t>
      </w:r>
    </w:p>
    <w:p w:rsidR="00794490" w:rsidRDefault="00794490" w:rsidP="008B4DBC">
      <w:pPr>
        <w:pStyle w:val="ANumberedpara"/>
        <w:numPr>
          <w:ilvl w:val="0"/>
          <w:numId w:val="49"/>
        </w:numPr>
      </w:pPr>
      <w:r w:rsidRPr="00A65234">
        <w:t>From this position, using the keyboard, move one word at a time to the text</w:t>
      </w:r>
      <w:r>
        <w:t xml:space="preserve"> </w:t>
      </w:r>
      <w:r w:rsidRPr="002E2FA6">
        <w:rPr>
          <w:b/>
        </w:rPr>
        <w:t>Bentham</w:t>
      </w:r>
      <w:r>
        <w:t>.</w:t>
      </w:r>
    </w:p>
    <w:p w:rsidR="00794490" w:rsidRDefault="00794490" w:rsidP="008B4DBC">
      <w:pPr>
        <w:pStyle w:val="ANumberedpara"/>
        <w:numPr>
          <w:ilvl w:val="0"/>
          <w:numId w:val="49"/>
        </w:numPr>
      </w:pPr>
      <w:r w:rsidRPr="00A65234">
        <w:t>Using the keyboard, move to the end of the document in one keystroke. What is the last word in the document?</w:t>
      </w:r>
    </w:p>
    <w:p w:rsidR="00794490" w:rsidRDefault="00794490" w:rsidP="008B4DBC">
      <w:pPr>
        <w:pStyle w:val="ANumberedpara"/>
        <w:numPr>
          <w:ilvl w:val="0"/>
          <w:numId w:val="49"/>
        </w:numPr>
      </w:pPr>
      <w:r w:rsidRPr="00A65234">
        <w:t xml:space="preserve">Using the mouse, move to the heading </w:t>
      </w:r>
      <w:r w:rsidRPr="002E2FA6">
        <w:rPr>
          <w:b/>
        </w:rPr>
        <w:t>The Auto-Icon</w:t>
      </w:r>
      <w:r w:rsidRPr="00A65234">
        <w:t>.</w:t>
      </w:r>
    </w:p>
    <w:p w:rsidR="00794490" w:rsidRDefault="00794490" w:rsidP="008B4DBC">
      <w:pPr>
        <w:pStyle w:val="ANumberedpara"/>
        <w:numPr>
          <w:ilvl w:val="0"/>
          <w:numId w:val="49"/>
        </w:numPr>
      </w:pPr>
      <w:r w:rsidRPr="00A65234">
        <w:t>Using the mouse, move to the start of the document. What keyboard shortcut could you have used to carry out this operation?</w:t>
      </w:r>
    </w:p>
    <w:p w:rsidR="00794490" w:rsidRPr="00A65234" w:rsidRDefault="00794490" w:rsidP="008B4DBC">
      <w:pPr>
        <w:pStyle w:val="ANumberedpara"/>
        <w:numPr>
          <w:ilvl w:val="0"/>
          <w:numId w:val="49"/>
        </w:numPr>
      </w:pPr>
      <w:r w:rsidRPr="00A65234">
        <w:t xml:space="preserve">Using the </w:t>
      </w:r>
      <w:r w:rsidRPr="002E2FA6">
        <w:rPr>
          <w:b/>
        </w:rPr>
        <w:t>Go To</w:t>
      </w:r>
      <w:r w:rsidRPr="00A65234">
        <w:t xml:space="preserve"> command (on the </w:t>
      </w:r>
      <w:r w:rsidRPr="002E2FA6">
        <w:rPr>
          <w:i/>
        </w:rPr>
        <w:t>Edit</w:t>
      </w:r>
      <w:r w:rsidRPr="00A65234">
        <w:t xml:space="preserve"> menu), move to page 2. What is the keyboard shortcut for this command?</w:t>
      </w:r>
    </w:p>
    <w:p w:rsidR="00794490" w:rsidRDefault="00794490" w:rsidP="00794490">
      <w:pPr>
        <w:rPr>
          <w:rFonts w:ascii="Calibri" w:hAnsi="Calibri"/>
        </w:rPr>
      </w:pPr>
    </w:p>
    <w:p w:rsidR="00794490" w:rsidRDefault="00794490" w:rsidP="00794490">
      <w:pPr>
        <w:rPr>
          <w:rFonts w:ascii="Calibri" w:hAnsi="Calibri"/>
        </w:rPr>
      </w:pPr>
    </w:p>
    <w:p w:rsidR="00794490" w:rsidRDefault="00794490" w:rsidP="00A74659">
      <w:pPr>
        <w:pStyle w:val="Heading2"/>
        <w:ind w:left="0"/>
        <w:jc w:val="left"/>
      </w:pPr>
      <w:bookmarkStart w:id="9" w:name="_Toc93736826"/>
      <w:bookmarkStart w:id="10" w:name="_Toc93738855"/>
      <w:bookmarkStart w:id="11" w:name="_Toc93739014"/>
      <w:bookmarkStart w:id="12" w:name="_Toc96830438"/>
      <w:bookmarkStart w:id="13" w:name="_Toc142207157"/>
      <w:bookmarkStart w:id="14" w:name="_Toc142207183"/>
      <w:bookmarkStart w:id="15" w:name="_Toc142209193"/>
      <w:bookmarkStart w:id="16" w:name="_Toc142271581"/>
      <w:r>
        <w:t>Task 3 – Basic editing</w:t>
      </w:r>
      <w:bookmarkEnd w:id="9"/>
      <w:bookmarkEnd w:id="10"/>
      <w:bookmarkEnd w:id="11"/>
      <w:bookmarkEnd w:id="12"/>
      <w:bookmarkEnd w:id="13"/>
      <w:bookmarkEnd w:id="14"/>
      <w:bookmarkEnd w:id="15"/>
      <w:bookmarkEnd w:id="16"/>
    </w:p>
    <w:p w:rsidR="00794490" w:rsidRDefault="00794490" w:rsidP="00794490">
      <w:pPr>
        <w:rPr>
          <w:rFonts w:ascii="Calibri" w:hAnsi="Calibri" w:cs="Arial"/>
        </w:rPr>
      </w:pPr>
      <w:r w:rsidRPr="002E2FA6">
        <w:rPr>
          <w:rFonts w:ascii="Calibri" w:hAnsi="Calibri" w:cs="Arial"/>
        </w:rPr>
        <w:t xml:space="preserve">The file </w:t>
      </w:r>
      <w:r w:rsidRPr="0009196D">
        <w:rPr>
          <w:rFonts w:ascii="Calibri" w:hAnsi="Calibri" w:cs="Arial"/>
          <w:b/>
        </w:rPr>
        <w:t>bentham.</w:t>
      </w:r>
      <w:r w:rsidRPr="002E2FA6">
        <w:rPr>
          <w:rFonts w:ascii="Calibri" w:hAnsi="Calibri" w:cs="Arial"/>
        </w:rPr>
        <w:t>doc in the r:\training.dir\word\getting-started folder is used in this task.</w:t>
      </w:r>
    </w:p>
    <w:p w:rsidR="00794490" w:rsidRDefault="00794490" w:rsidP="00794490">
      <w:pPr>
        <w:rPr>
          <w:rFonts w:ascii="Calibri" w:hAnsi="Calibri" w:cs="Arial"/>
        </w:rPr>
      </w:pPr>
      <w:r w:rsidRPr="002E2FA6">
        <w:rPr>
          <w:rFonts w:ascii="Calibri" w:hAnsi="Calibri" w:cs="Arial"/>
        </w:rPr>
        <w:t>Correct the line spacing as you complete the tasks to maintain a line break between paragraphs.</w:t>
      </w:r>
    </w:p>
    <w:p w:rsidR="00794490" w:rsidRPr="002E2FA6" w:rsidRDefault="00794490" w:rsidP="00794490">
      <w:pPr>
        <w:rPr>
          <w:rFonts w:ascii="Calibri" w:hAnsi="Calibri" w:cs="Arial"/>
        </w:rPr>
      </w:pPr>
    </w:p>
    <w:p w:rsidR="00794490" w:rsidRPr="00A65234" w:rsidRDefault="00794490" w:rsidP="008B4DBC">
      <w:pPr>
        <w:pStyle w:val="ANumberedpara"/>
        <w:numPr>
          <w:ilvl w:val="0"/>
          <w:numId w:val="50"/>
        </w:numPr>
      </w:pPr>
      <w:r w:rsidRPr="002E2FA6">
        <w:t>Cut</w:t>
      </w:r>
      <w:r w:rsidRPr="002E2FA6">
        <w:rPr>
          <w:rStyle w:val="StyleANumberedparaArial10ptChar"/>
        </w:rPr>
        <w:t xml:space="preserve"> the heading </w:t>
      </w:r>
      <w:r w:rsidRPr="00A65234">
        <w:rPr>
          <w:i/>
          <w:iCs/>
        </w:rPr>
        <w:t>The Auto-Icon</w:t>
      </w:r>
      <w:r w:rsidRPr="00A65234">
        <w:t xml:space="preserve"> and use the Clipboard task pane to paste it above the paragraph beginning</w:t>
      </w:r>
      <w:r>
        <w:t>:</w:t>
      </w:r>
      <w:r w:rsidRPr="00A65234">
        <w:t xml:space="preserve"> </w:t>
      </w:r>
      <w:r w:rsidRPr="00012FF0">
        <w:rPr>
          <w:i/>
        </w:rPr>
        <w:t>At the end of the South Cloisters...</w:t>
      </w:r>
      <w:r w:rsidRPr="00A65234">
        <w:t xml:space="preserve"> (the paragraph above).</w:t>
      </w:r>
    </w:p>
    <w:p w:rsidR="00794490" w:rsidRPr="00A65234" w:rsidRDefault="00794490" w:rsidP="008B4DBC">
      <w:pPr>
        <w:pStyle w:val="StyleANumberedparaArial10pt"/>
        <w:numPr>
          <w:ilvl w:val="0"/>
          <w:numId w:val="58"/>
        </w:numPr>
      </w:pPr>
      <w:r w:rsidRPr="00A65234">
        <w:t>In the fourth paragraph down from the heading The Auto-Icon, the one beginning</w:t>
      </w:r>
      <w:r>
        <w:t>:</w:t>
      </w:r>
      <w:r w:rsidRPr="00A65234">
        <w:t xml:space="preserve"> </w:t>
      </w:r>
      <w:r w:rsidRPr="00012FF0">
        <w:rPr>
          <w:i/>
        </w:rPr>
        <w:t xml:space="preserve">Not surprisingly, this peculiar relic has... </w:t>
      </w:r>
      <w:r w:rsidRPr="00A65234">
        <w:t>Add the following sentence to the end of the paragraph:</w:t>
      </w:r>
    </w:p>
    <w:p w:rsidR="00794490" w:rsidRPr="002E2FA6" w:rsidRDefault="00794490" w:rsidP="00794490">
      <w:pPr>
        <w:pStyle w:val="ANumberedpara"/>
        <w:rPr>
          <w:rFonts w:ascii="Arial" w:hAnsi="Arial" w:cs="Arial"/>
          <w:sz w:val="20"/>
          <w:szCs w:val="20"/>
        </w:rPr>
      </w:pPr>
      <w:r>
        <w:tab/>
      </w:r>
      <w:r w:rsidRPr="002E2FA6">
        <w:rPr>
          <w:rFonts w:ascii="Arial" w:hAnsi="Arial" w:cs="Arial"/>
          <w:sz w:val="20"/>
          <w:szCs w:val="20"/>
        </w:rPr>
        <w:t>In these cases the Auto-Icon invariably votes for the motion.</w:t>
      </w:r>
    </w:p>
    <w:p w:rsidR="00794490" w:rsidRPr="00A65234" w:rsidRDefault="00794490" w:rsidP="008B4DBC">
      <w:pPr>
        <w:pStyle w:val="StyleANumberedparaArial10pt"/>
        <w:numPr>
          <w:ilvl w:val="0"/>
          <w:numId w:val="58"/>
        </w:numPr>
      </w:pPr>
      <w:r w:rsidRPr="00A65234">
        <w:t>The last two paragraphs in the document are in the wrong order; reposition them so that the paragraph starting</w:t>
      </w:r>
      <w:r>
        <w:t>:</w:t>
      </w:r>
      <w:r w:rsidRPr="00A65234">
        <w:t xml:space="preserve"> </w:t>
      </w:r>
      <w:r w:rsidRPr="00012FF0">
        <w:rPr>
          <w:i/>
        </w:rPr>
        <w:t>Many people have speculated as to exactly why Bentham...</w:t>
      </w:r>
      <w:r w:rsidRPr="00A65234">
        <w:t xml:space="preserve">  is the last paragraph.</w:t>
      </w:r>
    </w:p>
    <w:p w:rsidR="00794490" w:rsidRPr="00A65234" w:rsidRDefault="00794490" w:rsidP="008B4DBC">
      <w:pPr>
        <w:pStyle w:val="StyleANumberedparaArial10pt"/>
        <w:numPr>
          <w:ilvl w:val="0"/>
          <w:numId w:val="58"/>
        </w:numPr>
      </w:pPr>
      <w:r w:rsidRPr="00A65234">
        <w:t xml:space="preserve">Copy the heading </w:t>
      </w:r>
      <w:r w:rsidRPr="00A65234">
        <w:rPr>
          <w:i/>
          <w:iCs/>
        </w:rPr>
        <w:t>Jeremy Bentham</w:t>
      </w:r>
      <w:r w:rsidRPr="00A65234">
        <w:t xml:space="preserve"> at the top of the document and paste it to form a new headin</w:t>
      </w:r>
      <w:r>
        <w:t xml:space="preserve">g above the paragraph beginning: </w:t>
      </w:r>
      <w:r w:rsidRPr="00012FF0">
        <w:rPr>
          <w:i/>
        </w:rPr>
        <w:t xml:space="preserve">Bentham is often credited with being one of the founders of the </w:t>
      </w:r>
      <w:smartTag w:uri="urn:schemas-microsoft-com:office:smarttags" w:element="place">
        <w:smartTag w:uri="urn:schemas-microsoft-com:office:smarttags" w:element="PlaceType">
          <w:r w:rsidRPr="00012FF0">
            <w:rPr>
              <w:i/>
            </w:rPr>
            <w:t>University</w:t>
          </w:r>
        </w:smartTag>
        <w:r w:rsidRPr="00012FF0">
          <w:rPr>
            <w:i/>
          </w:rPr>
          <w:t xml:space="preserve"> of </w:t>
        </w:r>
        <w:smartTag w:uri="urn:schemas-microsoft-com:office:smarttags" w:element="PlaceName">
          <w:r w:rsidRPr="00012FF0">
            <w:rPr>
              <w:i/>
            </w:rPr>
            <w:t>London</w:t>
          </w:r>
        </w:smartTag>
      </w:smartTag>
      <w:r w:rsidRPr="00012FF0">
        <w:rPr>
          <w:i/>
        </w:rPr>
        <w:t>...</w:t>
      </w:r>
      <w:r w:rsidRPr="00A65234">
        <w:t xml:space="preserve">  </w:t>
      </w:r>
      <w:r>
        <w:t>(</w:t>
      </w:r>
      <w:r w:rsidRPr="00A65234">
        <w:t>the fifth paragraph down).</w:t>
      </w:r>
    </w:p>
    <w:p w:rsidR="00794490" w:rsidRPr="00A65234" w:rsidRDefault="00794490" w:rsidP="008B4DBC">
      <w:pPr>
        <w:pStyle w:val="StyleANumberedparaArial10pt"/>
        <w:numPr>
          <w:ilvl w:val="0"/>
          <w:numId w:val="58"/>
        </w:numPr>
      </w:pPr>
      <w:r w:rsidRPr="00A65234">
        <w:t xml:space="preserve">Now copy both of the headings in the document (The Auto Icon and Jeremy Bentham) at once using the </w:t>
      </w:r>
      <w:r w:rsidRPr="00A65234">
        <w:rPr>
          <w:b/>
          <w:bCs/>
        </w:rPr>
        <w:t>Ctrl</w:t>
      </w:r>
      <w:r w:rsidRPr="00A65234">
        <w:t xml:space="preserve"> key to select them simultaneously. Open a new, blank document and pa</w:t>
      </w:r>
      <w:r>
        <w:t>ste the copied headings into it</w:t>
      </w:r>
      <w:r w:rsidRPr="00A65234">
        <w:t xml:space="preserve"> using the Clipboard task pane. Notice that all items which you have copied or pasted in the </w:t>
      </w:r>
      <w:r w:rsidRPr="005D4EA6">
        <w:rPr>
          <w:b/>
        </w:rPr>
        <w:t>bentham.doc</w:t>
      </w:r>
      <w:r w:rsidRPr="00A65234">
        <w:t xml:space="preserve"> document are now available on the Clipboard task pane in the new document.</w:t>
      </w:r>
    </w:p>
    <w:p w:rsidR="00794490" w:rsidRPr="00A65234" w:rsidRDefault="00794490" w:rsidP="008B4DBC">
      <w:pPr>
        <w:pStyle w:val="StyleANumberedparaArial10pt"/>
        <w:numPr>
          <w:ilvl w:val="0"/>
          <w:numId w:val="58"/>
        </w:numPr>
      </w:pPr>
      <w:r w:rsidRPr="00A65234">
        <w:t xml:space="preserve">Close the new document without saving it, but save the </w:t>
      </w:r>
      <w:r w:rsidRPr="002E2FA6">
        <w:rPr>
          <w:b/>
        </w:rPr>
        <w:t>bentham.doc</w:t>
      </w:r>
      <w:r w:rsidRPr="00A65234">
        <w:t xml:space="preserve"> file.</w:t>
      </w:r>
      <w:r>
        <w:br/>
      </w:r>
    </w:p>
    <w:p w:rsidR="00794490" w:rsidRPr="002E2FA6" w:rsidRDefault="00794490" w:rsidP="00794490">
      <w:pPr>
        <w:rPr>
          <w:rFonts w:ascii="Calibri" w:hAnsi="Calibri" w:cs="Arial"/>
          <w:b/>
          <w:bCs/>
        </w:rPr>
      </w:pPr>
      <w:r w:rsidRPr="002E2FA6">
        <w:rPr>
          <w:rFonts w:ascii="Calibri" w:hAnsi="Calibri" w:cs="Arial"/>
          <w:b/>
          <w:bCs/>
        </w:rPr>
        <w:t>You are now ready to do Exercise 2</w:t>
      </w:r>
      <w:r w:rsidRPr="002E2FA6">
        <w:rPr>
          <w:rFonts w:ascii="Calibri" w:hAnsi="Calibri" w:cs="Arial"/>
          <w:bCs/>
        </w:rPr>
        <w:t>.</w:t>
      </w:r>
    </w:p>
    <w:p w:rsidR="00A74659" w:rsidRDefault="00A74659" w:rsidP="00A74659">
      <w:pPr>
        <w:pStyle w:val="Heading2"/>
        <w:ind w:left="0"/>
        <w:jc w:val="left"/>
        <w:rPr>
          <w:rFonts w:ascii="Calibri" w:hAnsi="Calibri"/>
          <w:b w:val="0"/>
          <w:bCs w:val="0"/>
          <w:sz w:val="22"/>
          <w:szCs w:val="22"/>
        </w:rPr>
      </w:pPr>
      <w:bookmarkStart w:id="17" w:name="_Toc93736827"/>
      <w:bookmarkStart w:id="18" w:name="_Toc93738856"/>
      <w:bookmarkStart w:id="19" w:name="_Toc93739015"/>
      <w:bookmarkStart w:id="20" w:name="_Toc96830439"/>
      <w:bookmarkStart w:id="21" w:name="_Toc142207158"/>
      <w:bookmarkStart w:id="22" w:name="_Toc142207184"/>
      <w:bookmarkStart w:id="23" w:name="_Toc142209194"/>
      <w:bookmarkStart w:id="24" w:name="_Toc142271582"/>
    </w:p>
    <w:p w:rsidR="00A74659" w:rsidRDefault="00A74659" w:rsidP="00A74659">
      <w:pPr>
        <w:pStyle w:val="Heading2"/>
        <w:ind w:left="0"/>
        <w:jc w:val="left"/>
        <w:rPr>
          <w:rFonts w:ascii="Calibri" w:hAnsi="Calibri"/>
          <w:b w:val="0"/>
          <w:bCs w:val="0"/>
          <w:sz w:val="22"/>
          <w:szCs w:val="22"/>
        </w:rPr>
      </w:pPr>
    </w:p>
    <w:p w:rsidR="00A74659" w:rsidRDefault="00A74659" w:rsidP="00A74659">
      <w:pPr>
        <w:pStyle w:val="Heading2"/>
        <w:ind w:left="0"/>
        <w:jc w:val="left"/>
        <w:rPr>
          <w:rFonts w:ascii="Calibri" w:hAnsi="Calibri"/>
          <w:b w:val="0"/>
          <w:bCs w:val="0"/>
          <w:sz w:val="22"/>
          <w:szCs w:val="22"/>
        </w:rPr>
      </w:pPr>
    </w:p>
    <w:p w:rsidR="00794490" w:rsidRDefault="00794490" w:rsidP="00A74659">
      <w:pPr>
        <w:pStyle w:val="Heading2"/>
        <w:ind w:left="0"/>
        <w:jc w:val="left"/>
      </w:pPr>
      <w:r>
        <w:lastRenderedPageBreak/>
        <w:t>Task 4 – More basic editing</w:t>
      </w:r>
      <w:bookmarkEnd w:id="17"/>
      <w:bookmarkEnd w:id="18"/>
      <w:bookmarkEnd w:id="19"/>
      <w:bookmarkEnd w:id="20"/>
      <w:bookmarkEnd w:id="21"/>
      <w:bookmarkEnd w:id="22"/>
      <w:bookmarkEnd w:id="23"/>
      <w:bookmarkEnd w:id="24"/>
    </w:p>
    <w:p w:rsidR="00794490" w:rsidRPr="002E2FA6" w:rsidRDefault="00794490" w:rsidP="00794490">
      <w:pPr>
        <w:rPr>
          <w:rFonts w:ascii="Calibri" w:hAnsi="Calibri" w:cs="Arial"/>
        </w:rPr>
      </w:pPr>
      <w:r w:rsidRPr="002E2FA6">
        <w:rPr>
          <w:rFonts w:ascii="Calibri" w:hAnsi="Calibri" w:cs="Arial"/>
        </w:rPr>
        <w:t xml:space="preserve">The file </w:t>
      </w:r>
      <w:r w:rsidRPr="00386EB0">
        <w:rPr>
          <w:rFonts w:ascii="Calibri" w:hAnsi="Calibri" w:cs="Arial"/>
          <w:b/>
        </w:rPr>
        <w:t>bentham.doc</w:t>
      </w:r>
      <w:r w:rsidRPr="002E2FA6">
        <w:rPr>
          <w:rFonts w:ascii="Calibri" w:hAnsi="Calibri" w:cs="Arial"/>
        </w:rPr>
        <w:t xml:space="preserve"> in the r:\training.dir\word\getting-started folder is used again for this task.</w:t>
      </w:r>
    </w:p>
    <w:p w:rsidR="00794490" w:rsidRPr="00395D2C" w:rsidRDefault="00794490" w:rsidP="008B4DBC">
      <w:pPr>
        <w:pStyle w:val="ANumberedpara"/>
        <w:numPr>
          <w:ilvl w:val="0"/>
          <w:numId w:val="52"/>
        </w:numPr>
      </w:pPr>
      <w:r w:rsidRPr="002E2FA6">
        <w:rPr>
          <w:rStyle w:val="StyleANumberedparaArial10ptChar"/>
        </w:rPr>
        <w:t xml:space="preserve">Add the text </w:t>
      </w:r>
      <w:r w:rsidRPr="00386EB0">
        <w:rPr>
          <w:rFonts w:ascii="Arial" w:hAnsi="Arial" w:cs="Arial"/>
          <w:bCs/>
          <w:sz w:val="22"/>
          <w:szCs w:val="22"/>
        </w:rPr>
        <w:t>and UCL</w:t>
      </w:r>
      <w:r w:rsidRPr="002E2FA6">
        <w:rPr>
          <w:rStyle w:val="StyleANumberedparaArial10ptChar"/>
        </w:rPr>
        <w:t xml:space="preserve"> to the Jeremy Bentham heading you have just copied so that the new heading reads </w:t>
      </w:r>
      <w:r w:rsidRPr="00395D2C">
        <w:rPr>
          <w:i/>
          <w:iCs/>
        </w:rPr>
        <w:t>Jeremy Bentham and UCL</w:t>
      </w:r>
      <w:r w:rsidRPr="00395D2C">
        <w:t>.</w:t>
      </w:r>
    </w:p>
    <w:p w:rsidR="00794490" w:rsidRPr="00395D2C" w:rsidRDefault="00794490" w:rsidP="008B4DBC">
      <w:pPr>
        <w:pStyle w:val="StyleANumberedparaArial10pt"/>
        <w:numPr>
          <w:ilvl w:val="0"/>
          <w:numId w:val="58"/>
        </w:numPr>
      </w:pPr>
      <w:r w:rsidRPr="00395D2C">
        <w:t xml:space="preserve">Now change this heading by overtyping the existing text (Jeremy Bentham and UCL) and replace it with the heading </w:t>
      </w:r>
      <w:r w:rsidRPr="00386EB0">
        <w:rPr>
          <w:rFonts w:ascii="Arial" w:hAnsi="Arial" w:cs="Arial"/>
          <w:sz w:val="22"/>
          <w:szCs w:val="22"/>
        </w:rPr>
        <w:t>UCL and the Founding Father</w:t>
      </w:r>
      <w:r w:rsidRPr="00395D2C">
        <w:t>.</w:t>
      </w:r>
    </w:p>
    <w:p w:rsidR="00794490" w:rsidRPr="00395D2C" w:rsidRDefault="00794490" w:rsidP="008B4DBC">
      <w:pPr>
        <w:pStyle w:val="StyleANumberedparaArial10pt"/>
        <w:numPr>
          <w:ilvl w:val="0"/>
          <w:numId w:val="58"/>
        </w:numPr>
      </w:pPr>
      <w:r w:rsidRPr="00395D2C">
        <w:t>In the paragraph above, delete the sentence beginning</w:t>
      </w:r>
      <w:r>
        <w:t>:</w:t>
      </w:r>
      <w:r w:rsidRPr="00395D2C">
        <w:t xml:space="preserve"> </w:t>
      </w:r>
      <w:r w:rsidRPr="00386EB0">
        <w:rPr>
          <w:i/>
        </w:rPr>
        <w:t>Research into his work continues at UCL in the Bentham Project...</w:t>
      </w:r>
      <w:r w:rsidRPr="00395D2C">
        <w:t xml:space="preserve"> . (Remember that you can select the sentence and delete in one action.)</w:t>
      </w:r>
    </w:p>
    <w:p w:rsidR="00794490" w:rsidRPr="00395D2C" w:rsidRDefault="00794490" w:rsidP="008B4DBC">
      <w:pPr>
        <w:pStyle w:val="StyleANumberedparaArial10pt"/>
        <w:numPr>
          <w:ilvl w:val="0"/>
          <w:numId w:val="58"/>
        </w:numPr>
      </w:pPr>
      <w:r w:rsidRPr="00395D2C">
        <w:t xml:space="preserve">Undo all of the above steps in one go, i.e. back to the point where the subheading is returned to Jeremy Bentham and UCL. </w:t>
      </w:r>
    </w:p>
    <w:p w:rsidR="00794490" w:rsidRPr="00395D2C" w:rsidRDefault="00794490" w:rsidP="008B4DBC">
      <w:pPr>
        <w:pStyle w:val="StyleANumberedparaArial10pt"/>
        <w:numPr>
          <w:ilvl w:val="0"/>
          <w:numId w:val="58"/>
        </w:numPr>
      </w:pPr>
      <w:r w:rsidRPr="00395D2C">
        <w:t xml:space="preserve">Save the file with the same name – </w:t>
      </w:r>
      <w:r w:rsidRPr="00386EB0">
        <w:rPr>
          <w:b/>
        </w:rPr>
        <w:t>bentham.doc</w:t>
      </w:r>
      <w:r>
        <w:t>.</w:t>
      </w:r>
    </w:p>
    <w:p w:rsidR="00794490" w:rsidRDefault="00794490" w:rsidP="00A74659">
      <w:pPr>
        <w:pStyle w:val="Heading2"/>
        <w:ind w:left="0"/>
        <w:jc w:val="left"/>
      </w:pPr>
      <w:bookmarkStart w:id="25" w:name="_Toc93736828"/>
      <w:bookmarkStart w:id="26" w:name="_Toc93738857"/>
      <w:bookmarkStart w:id="27" w:name="_Toc93739016"/>
      <w:bookmarkStart w:id="28" w:name="_Toc96830440"/>
      <w:bookmarkStart w:id="29" w:name="_Toc142207159"/>
      <w:bookmarkStart w:id="30" w:name="_Toc142207185"/>
      <w:bookmarkStart w:id="31" w:name="_Toc142209195"/>
      <w:bookmarkStart w:id="32" w:name="_Toc142271583"/>
      <w:r>
        <w:t>Task 5– Find and replace</w:t>
      </w:r>
      <w:bookmarkEnd w:id="25"/>
      <w:bookmarkEnd w:id="26"/>
      <w:bookmarkEnd w:id="27"/>
      <w:bookmarkEnd w:id="28"/>
      <w:bookmarkEnd w:id="29"/>
      <w:bookmarkEnd w:id="30"/>
      <w:bookmarkEnd w:id="31"/>
      <w:bookmarkEnd w:id="32"/>
    </w:p>
    <w:p w:rsidR="00794490" w:rsidRPr="002E2FA6" w:rsidRDefault="00794490" w:rsidP="00794490">
      <w:pPr>
        <w:rPr>
          <w:rFonts w:ascii="Calibri" w:hAnsi="Calibri" w:cs="Arial"/>
        </w:rPr>
      </w:pPr>
      <w:r w:rsidRPr="002E2FA6">
        <w:rPr>
          <w:rFonts w:ascii="Calibri" w:hAnsi="Calibri" w:cs="Arial"/>
        </w:rPr>
        <w:t xml:space="preserve">The file </w:t>
      </w:r>
      <w:r w:rsidRPr="00386EB0">
        <w:rPr>
          <w:rFonts w:ascii="Calibri" w:hAnsi="Calibri" w:cs="Arial"/>
          <w:b/>
        </w:rPr>
        <w:t>bentham.doc</w:t>
      </w:r>
      <w:r w:rsidRPr="002E2FA6">
        <w:rPr>
          <w:rFonts w:ascii="Calibri" w:hAnsi="Calibri" w:cs="Arial"/>
        </w:rPr>
        <w:t xml:space="preserve"> in the r:\training.dir\word\getting-started folder is used for this task.</w:t>
      </w:r>
    </w:p>
    <w:p w:rsidR="00794490" w:rsidRPr="00395D2C" w:rsidRDefault="00794490" w:rsidP="008B4DBC">
      <w:pPr>
        <w:pStyle w:val="ANumberedpara"/>
        <w:numPr>
          <w:ilvl w:val="0"/>
          <w:numId w:val="53"/>
        </w:numPr>
      </w:pPr>
      <w:r w:rsidRPr="002E2FA6">
        <w:rPr>
          <w:rStyle w:val="StyleANumberedparaArial10ptChar"/>
        </w:rPr>
        <w:t xml:space="preserve">The name Jeremy has been misspelled as </w:t>
      </w:r>
      <w:r w:rsidRPr="00395D2C">
        <w:rPr>
          <w:b/>
          <w:bCs/>
        </w:rPr>
        <w:t>Jeremey</w:t>
      </w:r>
      <w:r w:rsidRPr="002E2FA6">
        <w:rPr>
          <w:rStyle w:val="StyleANumberedparaArial10ptChar"/>
        </w:rPr>
        <w:t xml:space="preserve"> in several places in the text. Using </w:t>
      </w:r>
      <w:r w:rsidRPr="00395D2C">
        <w:rPr>
          <w:b/>
          <w:bCs/>
        </w:rPr>
        <w:t>Find</w:t>
      </w:r>
      <w:r w:rsidRPr="002E2FA6">
        <w:rPr>
          <w:rStyle w:val="StyleANumberedparaArial10ptChar"/>
        </w:rPr>
        <w:t xml:space="preserve"> </w:t>
      </w:r>
      <w:r w:rsidRPr="00395D2C">
        <w:rPr>
          <w:b/>
          <w:bCs/>
        </w:rPr>
        <w:t>and</w:t>
      </w:r>
      <w:r w:rsidRPr="002E2FA6">
        <w:rPr>
          <w:rStyle w:val="StyleANumberedparaArial10ptChar"/>
        </w:rPr>
        <w:t xml:space="preserve"> </w:t>
      </w:r>
      <w:r w:rsidRPr="00395D2C">
        <w:rPr>
          <w:b/>
          <w:bCs/>
        </w:rPr>
        <w:t>Replace</w:t>
      </w:r>
      <w:r w:rsidRPr="00395D2C">
        <w:t>, correct these mistakes.</w:t>
      </w:r>
    </w:p>
    <w:p w:rsidR="00794490" w:rsidRPr="00395D2C" w:rsidRDefault="00794490" w:rsidP="008B4DBC">
      <w:pPr>
        <w:pStyle w:val="StyleANumberedparaArial10pt"/>
        <w:numPr>
          <w:ilvl w:val="0"/>
          <w:numId w:val="58"/>
        </w:numPr>
      </w:pPr>
      <w:r w:rsidRPr="00395D2C">
        <w:t xml:space="preserve">The word </w:t>
      </w:r>
      <w:r w:rsidRPr="00395D2C">
        <w:rPr>
          <w:b/>
          <w:bCs/>
        </w:rPr>
        <w:t>college</w:t>
      </w:r>
      <w:r w:rsidRPr="002E2FA6">
        <w:t xml:space="preserve"> as it occurs in the text should be capitalised. Replace the word college with the correct </w:t>
      </w:r>
      <w:smartTag w:uri="urn:schemas-microsoft-com:office:smarttags" w:element="place">
        <w:smartTag w:uri="urn:schemas-microsoft-com:office:smarttags" w:element="PlaceName">
          <w:r w:rsidRPr="002E2FA6">
            <w:t>capitalisation</w:t>
          </w:r>
        </w:smartTag>
        <w:r w:rsidRPr="002E2FA6">
          <w:t xml:space="preserve"> </w:t>
        </w:r>
        <w:smartTag w:uri="urn:schemas-microsoft-com:office:smarttags" w:element="PlaceType">
          <w:r w:rsidRPr="00395D2C">
            <w:rPr>
              <w:b/>
              <w:bCs/>
            </w:rPr>
            <w:t>College</w:t>
          </w:r>
        </w:smartTag>
      </w:smartTag>
      <w:r w:rsidRPr="00395D2C">
        <w:t xml:space="preserve"> throughout the text.</w:t>
      </w:r>
    </w:p>
    <w:p w:rsidR="00794490" w:rsidRPr="00395D2C" w:rsidRDefault="00794490" w:rsidP="008B4DBC">
      <w:pPr>
        <w:pStyle w:val="StyleANumberedparaArial10pt"/>
        <w:numPr>
          <w:ilvl w:val="0"/>
          <w:numId w:val="58"/>
        </w:numPr>
      </w:pPr>
      <w:r w:rsidRPr="00395D2C">
        <w:t xml:space="preserve">Find the word </w:t>
      </w:r>
      <w:r w:rsidRPr="00395D2C">
        <w:rPr>
          <w:b/>
          <w:bCs/>
        </w:rPr>
        <w:t>defiant</w:t>
      </w:r>
      <w:r w:rsidRPr="002E2FA6">
        <w:t xml:space="preserve"> and replace it with the word </w:t>
      </w:r>
      <w:r w:rsidRPr="00395D2C">
        <w:rPr>
          <w:b/>
          <w:bCs/>
        </w:rPr>
        <w:t>pugnacious</w:t>
      </w:r>
      <w:r w:rsidRPr="00395D2C">
        <w:t>.</w:t>
      </w:r>
    </w:p>
    <w:p w:rsidR="00794490" w:rsidRPr="00395D2C" w:rsidRDefault="00794490" w:rsidP="008B4DBC">
      <w:pPr>
        <w:pStyle w:val="StyleANumberedparaArial10pt"/>
        <w:numPr>
          <w:ilvl w:val="0"/>
          <w:numId w:val="58"/>
        </w:numPr>
      </w:pPr>
      <w:r w:rsidRPr="00395D2C">
        <w:t xml:space="preserve">Find the word </w:t>
      </w:r>
      <w:r w:rsidRPr="00395D2C">
        <w:rPr>
          <w:b/>
          <w:bCs/>
        </w:rPr>
        <w:t>utilitarian</w:t>
      </w:r>
      <w:r w:rsidRPr="002E2FA6">
        <w:t xml:space="preserve"> and replace it with the word </w:t>
      </w:r>
      <w:r w:rsidRPr="00395D2C">
        <w:rPr>
          <w:b/>
          <w:bCs/>
        </w:rPr>
        <w:t>pragmatic</w:t>
      </w:r>
      <w:r w:rsidRPr="00395D2C">
        <w:t xml:space="preserve"> (take care not to replace the word utilitarianism).</w:t>
      </w:r>
    </w:p>
    <w:p w:rsidR="00794490" w:rsidRPr="009909BC" w:rsidRDefault="00794490" w:rsidP="008B4DBC">
      <w:pPr>
        <w:pStyle w:val="StyleANumberedparaArial10pt"/>
        <w:numPr>
          <w:ilvl w:val="0"/>
          <w:numId w:val="58"/>
        </w:numPr>
        <w:rPr>
          <w:rFonts w:cs="Arial"/>
        </w:rPr>
      </w:pPr>
      <w:r w:rsidRPr="009909BC">
        <w:rPr>
          <w:rFonts w:cs="Arial"/>
        </w:rPr>
        <w:t xml:space="preserve">Save the file with the same name – </w:t>
      </w:r>
      <w:r w:rsidRPr="009909BC">
        <w:rPr>
          <w:rFonts w:cs="Arial"/>
          <w:b/>
        </w:rPr>
        <w:t>bentham.doc</w:t>
      </w:r>
      <w:r w:rsidRPr="009909BC">
        <w:rPr>
          <w:rFonts w:cs="Arial"/>
        </w:rPr>
        <w:t>.</w:t>
      </w:r>
    </w:p>
    <w:p w:rsidR="00794490" w:rsidRDefault="00794490" w:rsidP="00794490">
      <w:pPr>
        <w:rPr>
          <w:rFonts w:ascii="Calibri" w:hAnsi="Calibri"/>
        </w:rPr>
      </w:pPr>
    </w:p>
    <w:p w:rsidR="00794490" w:rsidRDefault="00794490" w:rsidP="00794490">
      <w:pPr>
        <w:rPr>
          <w:rFonts w:ascii="Calibri" w:hAnsi="Calibri"/>
        </w:rPr>
      </w:pPr>
    </w:p>
    <w:p w:rsidR="00794490" w:rsidRDefault="00794490" w:rsidP="00A74659">
      <w:pPr>
        <w:pStyle w:val="Heading2"/>
        <w:ind w:left="0"/>
        <w:jc w:val="left"/>
      </w:pPr>
      <w:bookmarkStart w:id="33" w:name="_Toc93736829"/>
      <w:bookmarkStart w:id="34" w:name="_Toc93738858"/>
      <w:bookmarkStart w:id="35" w:name="_Toc93739017"/>
      <w:bookmarkStart w:id="36" w:name="_Toc96830441"/>
      <w:bookmarkStart w:id="37" w:name="_Toc142207160"/>
      <w:bookmarkStart w:id="38" w:name="_Toc142207186"/>
      <w:bookmarkStart w:id="39" w:name="_Toc142209196"/>
      <w:bookmarkStart w:id="40" w:name="_Toc142271584"/>
      <w:r>
        <w:t>Task 6 – Spelling</w:t>
      </w:r>
      <w:bookmarkEnd w:id="33"/>
      <w:bookmarkEnd w:id="34"/>
      <w:bookmarkEnd w:id="35"/>
      <w:bookmarkEnd w:id="36"/>
      <w:bookmarkEnd w:id="37"/>
      <w:bookmarkEnd w:id="38"/>
      <w:bookmarkEnd w:id="39"/>
      <w:bookmarkEnd w:id="40"/>
    </w:p>
    <w:p w:rsidR="00794490" w:rsidRPr="002E2FA6" w:rsidRDefault="00794490" w:rsidP="00794490">
      <w:pPr>
        <w:rPr>
          <w:rFonts w:ascii="Calibri" w:hAnsi="Calibri" w:cs="Arial"/>
        </w:rPr>
      </w:pPr>
      <w:r w:rsidRPr="002E2FA6">
        <w:rPr>
          <w:rFonts w:ascii="Calibri" w:hAnsi="Calibri" w:cs="Arial"/>
        </w:rPr>
        <w:t xml:space="preserve">The file </w:t>
      </w:r>
      <w:r w:rsidRPr="00B17B52">
        <w:rPr>
          <w:rFonts w:ascii="Calibri" w:hAnsi="Calibri" w:cs="Arial"/>
          <w:b/>
        </w:rPr>
        <w:t>bentham.doc</w:t>
      </w:r>
      <w:r w:rsidRPr="002E2FA6">
        <w:rPr>
          <w:rFonts w:ascii="Calibri" w:hAnsi="Calibri" w:cs="Arial"/>
        </w:rPr>
        <w:t xml:space="preserve"> in the r:\training.dir\word\getting-started folder is used for this task.</w:t>
      </w:r>
    </w:p>
    <w:p w:rsidR="00794490" w:rsidRPr="00395D2C" w:rsidRDefault="00794490" w:rsidP="008B4DBC">
      <w:pPr>
        <w:pStyle w:val="ANumberedpara"/>
        <w:numPr>
          <w:ilvl w:val="0"/>
          <w:numId w:val="54"/>
        </w:numPr>
      </w:pPr>
      <w:r w:rsidRPr="00395D2C">
        <w:t>Position the insertion point at the top of the document.</w:t>
      </w:r>
    </w:p>
    <w:p w:rsidR="00794490" w:rsidRPr="00395D2C" w:rsidRDefault="00794490" w:rsidP="008B4DBC">
      <w:pPr>
        <w:pStyle w:val="StyleANumberedparaArial10pt"/>
        <w:numPr>
          <w:ilvl w:val="0"/>
          <w:numId w:val="58"/>
        </w:numPr>
      </w:pPr>
      <w:r w:rsidRPr="00395D2C">
        <w:t>Spell-check the document. There are a number of spelling mistakes in the document. Correct the mistakes. Listed below are some of the errors that the spell-checker will identify:</w:t>
      </w:r>
    </w:p>
    <w:p w:rsidR="00794490" w:rsidRPr="00B17B52" w:rsidRDefault="00794490" w:rsidP="008B4DBC">
      <w:pPr>
        <w:widowControl/>
        <w:numPr>
          <w:ilvl w:val="0"/>
          <w:numId w:val="47"/>
        </w:numPr>
        <w:autoSpaceDE/>
        <w:autoSpaceDN/>
        <w:spacing w:after="120"/>
        <w:ind w:left="851" w:hanging="487"/>
        <w:rPr>
          <w:rFonts w:ascii="Calibri" w:hAnsi="Calibri"/>
        </w:rPr>
      </w:pPr>
      <w:r w:rsidRPr="00B17B52">
        <w:rPr>
          <w:rFonts w:ascii="Calibri" w:hAnsi="Calibri" w:cs="Arial"/>
        </w:rPr>
        <w:t>The name</w:t>
      </w:r>
      <w:r w:rsidRPr="00B17B52">
        <w:rPr>
          <w:rFonts w:ascii="Calibri" w:hAnsi="Calibri"/>
        </w:rPr>
        <w:t xml:space="preserve"> </w:t>
      </w:r>
      <w:r w:rsidRPr="00B17B52">
        <w:rPr>
          <w:rFonts w:ascii="Calibri" w:hAnsi="Calibri"/>
          <w:spacing w:val="-20"/>
        </w:rPr>
        <w:t>Bentham</w:t>
      </w:r>
      <w:r w:rsidRPr="00B17B52">
        <w:rPr>
          <w:rFonts w:ascii="Calibri" w:hAnsi="Calibri"/>
        </w:rPr>
        <w:t xml:space="preserve"> </w:t>
      </w:r>
      <w:r w:rsidRPr="00B17B52">
        <w:rPr>
          <w:rFonts w:ascii="Calibri" w:hAnsi="Calibri" w:cs="Arial"/>
        </w:rPr>
        <w:t xml:space="preserve">is identified as not being in the dictionary. Choose </w:t>
      </w:r>
      <w:r w:rsidRPr="00B17B52">
        <w:rPr>
          <w:rFonts w:ascii="Calibri" w:hAnsi="Calibri" w:cs="Arial"/>
          <w:b/>
        </w:rPr>
        <w:t>Ignore</w:t>
      </w:r>
      <w:r w:rsidRPr="00B17B52">
        <w:rPr>
          <w:rFonts w:ascii="Calibri" w:hAnsi="Calibri" w:cs="Arial"/>
        </w:rPr>
        <w:t>.</w:t>
      </w:r>
      <w:r w:rsidRPr="00B17B52">
        <w:rPr>
          <w:rFonts w:ascii="Calibri" w:hAnsi="Calibri" w:cs="Arial"/>
        </w:rPr>
        <w:br/>
        <w:t xml:space="preserve">The spell check will pick up the same name ‘Bentham’ again. Choose </w:t>
      </w:r>
      <w:r w:rsidRPr="00B17B52">
        <w:rPr>
          <w:rFonts w:ascii="Calibri" w:hAnsi="Calibri" w:cs="Arial"/>
          <w:b/>
        </w:rPr>
        <w:t>Ignore</w:t>
      </w:r>
      <w:r w:rsidRPr="00B17B52">
        <w:rPr>
          <w:rFonts w:ascii="Calibri" w:hAnsi="Calibri" w:cs="Arial"/>
        </w:rPr>
        <w:t xml:space="preserve"> </w:t>
      </w:r>
      <w:r w:rsidRPr="00B17B52">
        <w:rPr>
          <w:rFonts w:ascii="Calibri" w:hAnsi="Calibri" w:cs="Arial"/>
          <w:b/>
        </w:rPr>
        <w:t>All</w:t>
      </w:r>
      <w:r w:rsidRPr="00B17B52">
        <w:rPr>
          <w:rFonts w:ascii="Calibri" w:hAnsi="Calibri" w:cs="Arial"/>
        </w:rPr>
        <w:t xml:space="preserve"> to prevent this from happening or </w:t>
      </w:r>
      <w:r w:rsidRPr="00B17B52">
        <w:rPr>
          <w:rFonts w:ascii="Calibri" w:hAnsi="Calibri" w:cs="Arial"/>
          <w:b/>
        </w:rPr>
        <w:t>Add</w:t>
      </w:r>
      <w:r w:rsidRPr="00B17B52">
        <w:rPr>
          <w:rFonts w:ascii="Calibri" w:hAnsi="Calibri" w:cs="Arial"/>
        </w:rPr>
        <w:t xml:space="preserve"> the word to the dictionary. The same problem occurs with the text</w:t>
      </w:r>
      <w:r w:rsidRPr="00B17B52">
        <w:rPr>
          <w:rFonts w:ascii="Calibri" w:hAnsi="Calibri"/>
        </w:rPr>
        <w:t xml:space="preserve"> </w:t>
      </w:r>
      <w:r w:rsidRPr="00B17B52">
        <w:rPr>
          <w:rFonts w:ascii="Calibri" w:hAnsi="Calibri" w:cs="Arial"/>
          <w:b/>
        </w:rPr>
        <w:t>Bentham's</w:t>
      </w:r>
      <w:r w:rsidRPr="00B17B52">
        <w:rPr>
          <w:rFonts w:ascii="Calibri" w:hAnsi="Calibri"/>
        </w:rPr>
        <w:t>.</w:t>
      </w:r>
    </w:p>
    <w:p w:rsidR="00794490" w:rsidRPr="00B17B52" w:rsidRDefault="00794490" w:rsidP="008B4DBC">
      <w:pPr>
        <w:widowControl/>
        <w:numPr>
          <w:ilvl w:val="0"/>
          <w:numId w:val="47"/>
        </w:numPr>
        <w:autoSpaceDE/>
        <w:autoSpaceDN/>
        <w:spacing w:after="120"/>
        <w:ind w:left="851" w:hanging="487"/>
        <w:rPr>
          <w:rFonts w:ascii="Calibri" w:hAnsi="Calibri" w:cs="Arial"/>
        </w:rPr>
      </w:pPr>
      <w:r w:rsidRPr="00B17B52">
        <w:rPr>
          <w:rFonts w:ascii="Calibri" w:hAnsi="Calibri" w:cs="Arial"/>
        </w:rPr>
        <w:t>The word</w:t>
      </w:r>
      <w:r w:rsidRPr="00B17B52">
        <w:rPr>
          <w:rFonts w:ascii="Calibri" w:hAnsi="Calibri"/>
        </w:rPr>
        <w:t xml:space="preserve"> </w:t>
      </w:r>
      <w:r w:rsidRPr="00B17B52">
        <w:rPr>
          <w:rFonts w:ascii="Calibri" w:hAnsi="Calibri" w:cs="Arial"/>
          <w:b/>
        </w:rPr>
        <w:t>contractarianism</w:t>
      </w:r>
      <w:r w:rsidRPr="00B17B52">
        <w:rPr>
          <w:rFonts w:ascii="Calibri" w:hAnsi="Calibri"/>
        </w:rPr>
        <w:t xml:space="preserve"> </w:t>
      </w:r>
      <w:r w:rsidRPr="00B17B52">
        <w:rPr>
          <w:rFonts w:ascii="Calibri" w:hAnsi="Calibri" w:cs="Arial"/>
        </w:rPr>
        <w:t xml:space="preserve">has been identified as not in the dictionary, </w:t>
      </w:r>
      <w:r w:rsidRPr="00B17B52">
        <w:rPr>
          <w:rFonts w:ascii="Calibri" w:hAnsi="Calibri" w:cs="Arial"/>
          <w:b/>
        </w:rPr>
        <w:t>Add</w:t>
      </w:r>
      <w:r w:rsidRPr="00B17B52">
        <w:rPr>
          <w:rFonts w:ascii="Calibri" w:hAnsi="Calibri" w:cs="Arial"/>
        </w:rPr>
        <w:t xml:space="preserve"> this word to it.</w:t>
      </w:r>
    </w:p>
    <w:p w:rsidR="00794490" w:rsidRPr="00B17B52" w:rsidRDefault="00794490" w:rsidP="008B4DBC">
      <w:pPr>
        <w:widowControl/>
        <w:numPr>
          <w:ilvl w:val="0"/>
          <w:numId w:val="47"/>
        </w:numPr>
        <w:autoSpaceDE/>
        <w:autoSpaceDN/>
        <w:spacing w:after="120"/>
        <w:ind w:left="851" w:hanging="487"/>
        <w:rPr>
          <w:rFonts w:ascii="Calibri" w:hAnsi="Calibri" w:cs="Arial"/>
        </w:rPr>
      </w:pPr>
      <w:r w:rsidRPr="00B17B52">
        <w:rPr>
          <w:rFonts w:ascii="Calibri" w:hAnsi="Calibri" w:cs="Arial"/>
        </w:rPr>
        <w:t>The word</w:t>
      </w:r>
      <w:r w:rsidRPr="00B17B52">
        <w:rPr>
          <w:rFonts w:ascii="Calibri" w:hAnsi="Calibri"/>
        </w:rPr>
        <w:t xml:space="preserve"> </w:t>
      </w:r>
      <w:r w:rsidRPr="00B17B52">
        <w:rPr>
          <w:rFonts w:ascii="Calibri" w:hAnsi="Calibri"/>
          <w:spacing w:val="-20"/>
        </w:rPr>
        <w:t>as</w:t>
      </w:r>
      <w:r w:rsidRPr="00B17B52">
        <w:rPr>
          <w:rFonts w:ascii="Calibri" w:hAnsi="Calibri"/>
        </w:rPr>
        <w:t xml:space="preserve"> </w:t>
      </w:r>
      <w:r w:rsidRPr="00B17B52">
        <w:rPr>
          <w:rFonts w:ascii="Calibri" w:hAnsi="Calibri" w:cs="Arial"/>
        </w:rPr>
        <w:t>has been repeated in the text, delete the second occurrence.</w:t>
      </w:r>
    </w:p>
    <w:p w:rsidR="00794490" w:rsidRPr="00B17B52" w:rsidRDefault="00794490" w:rsidP="008B4DBC">
      <w:pPr>
        <w:widowControl/>
        <w:numPr>
          <w:ilvl w:val="0"/>
          <w:numId w:val="47"/>
        </w:numPr>
        <w:autoSpaceDE/>
        <w:autoSpaceDN/>
        <w:spacing w:after="120"/>
        <w:ind w:left="851" w:hanging="487"/>
        <w:rPr>
          <w:rFonts w:ascii="Calibri" w:hAnsi="Calibri" w:cs="Arial"/>
        </w:rPr>
      </w:pPr>
      <w:r w:rsidRPr="00B17B52">
        <w:rPr>
          <w:rFonts w:ascii="Calibri" w:hAnsi="Calibri" w:cs="Arial"/>
        </w:rPr>
        <w:t>There are several names</w:t>
      </w:r>
      <w:r w:rsidRPr="00B17B52">
        <w:rPr>
          <w:rFonts w:ascii="Calibri" w:hAnsi="Calibri"/>
        </w:rPr>
        <w:t xml:space="preserve"> </w:t>
      </w:r>
      <w:r w:rsidRPr="00B17B52">
        <w:rPr>
          <w:rFonts w:ascii="Calibri" w:hAnsi="Calibri" w:cs="Arial"/>
          <w:b/>
        </w:rPr>
        <w:t>Tonks</w:t>
      </w:r>
      <w:r w:rsidRPr="00B17B52">
        <w:rPr>
          <w:rFonts w:ascii="Calibri" w:hAnsi="Calibri"/>
        </w:rPr>
        <w:t xml:space="preserve">, </w:t>
      </w:r>
      <w:r w:rsidRPr="00B17B52">
        <w:rPr>
          <w:rFonts w:ascii="Calibri" w:hAnsi="Calibri" w:cs="Arial"/>
          <w:b/>
        </w:rPr>
        <w:t>Flaxman</w:t>
      </w:r>
      <w:r w:rsidRPr="00B17B52">
        <w:rPr>
          <w:rFonts w:ascii="Calibri" w:hAnsi="Calibri"/>
        </w:rPr>
        <w:t xml:space="preserve">, </w:t>
      </w:r>
      <w:r w:rsidRPr="00B17B52">
        <w:rPr>
          <w:rFonts w:ascii="Calibri" w:hAnsi="Calibri" w:cs="Arial"/>
          <w:b/>
        </w:rPr>
        <w:t>Wilkins</w:t>
      </w:r>
      <w:r w:rsidRPr="00B17B52">
        <w:rPr>
          <w:rFonts w:ascii="Calibri" w:hAnsi="Calibri"/>
        </w:rPr>
        <w:t xml:space="preserve">... </w:t>
      </w:r>
      <w:r w:rsidRPr="00B17B52">
        <w:rPr>
          <w:rFonts w:ascii="Calibri" w:hAnsi="Calibri" w:cs="Arial"/>
        </w:rPr>
        <w:t xml:space="preserve">which are identified as not being in the dictionary, choose to </w:t>
      </w:r>
      <w:r w:rsidRPr="00B17B52">
        <w:rPr>
          <w:rFonts w:ascii="Calibri" w:hAnsi="Calibri" w:cs="Arial"/>
          <w:b/>
        </w:rPr>
        <w:t>Ignore</w:t>
      </w:r>
      <w:r w:rsidRPr="00B17B52">
        <w:rPr>
          <w:rFonts w:ascii="Calibri" w:hAnsi="Calibri" w:cs="Arial"/>
        </w:rPr>
        <w:t xml:space="preserve"> these names.</w:t>
      </w:r>
    </w:p>
    <w:p w:rsidR="00794490" w:rsidRPr="00B17B52" w:rsidRDefault="00794490" w:rsidP="008B4DBC">
      <w:pPr>
        <w:widowControl/>
        <w:numPr>
          <w:ilvl w:val="0"/>
          <w:numId w:val="47"/>
        </w:numPr>
        <w:autoSpaceDE/>
        <w:autoSpaceDN/>
        <w:spacing w:after="120"/>
        <w:ind w:left="851" w:hanging="487"/>
        <w:rPr>
          <w:rFonts w:ascii="Calibri" w:hAnsi="Calibri" w:cs="Arial"/>
        </w:rPr>
      </w:pPr>
      <w:r w:rsidRPr="00B17B52">
        <w:rPr>
          <w:rFonts w:ascii="Calibri" w:hAnsi="Calibri" w:cs="Arial"/>
        </w:rPr>
        <w:t xml:space="preserve">The word </w:t>
      </w:r>
      <w:r w:rsidRPr="00B17B52">
        <w:rPr>
          <w:rFonts w:ascii="Calibri" w:hAnsi="Calibri" w:cs="Arial"/>
          <w:b/>
        </w:rPr>
        <w:t>nda</w:t>
      </w:r>
      <w:r w:rsidRPr="00B17B52">
        <w:rPr>
          <w:rFonts w:ascii="Calibri" w:hAnsi="Calibri" w:cs="Arial"/>
        </w:rPr>
        <w:t xml:space="preserve"> is identified. There are no suggestions for this word. Retype the text in the </w:t>
      </w:r>
      <w:r w:rsidRPr="00B17B52">
        <w:rPr>
          <w:rFonts w:ascii="Calibri" w:hAnsi="Calibri" w:cs="Arial"/>
          <w:b/>
        </w:rPr>
        <w:t>Change</w:t>
      </w:r>
      <w:r w:rsidRPr="00B17B52">
        <w:rPr>
          <w:rFonts w:ascii="Calibri" w:hAnsi="Calibri" w:cs="Arial"/>
          <w:i/>
          <w:iCs/>
        </w:rPr>
        <w:t xml:space="preserve"> </w:t>
      </w:r>
      <w:r w:rsidRPr="00B17B52">
        <w:rPr>
          <w:rFonts w:ascii="Calibri" w:hAnsi="Calibri" w:cs="Arial"/>
          <w:b/>
        </w:rPr>
        <w:t>To</w:t>
      </w:r>
      <w:r w:rsidRPr="00B17B52">
        <w:rPr>
          <w:rFonts w:ascii="Calibri" w:hAnsi="Calibri" w:cs="Arial"/>
        </w:rPr>
        <w:t xml:space="preserve"> box – it should read </w:t>
      </w:r>
      <w:r w:rsidRPr="00B17B52">
        <w:rPr>
          <w:rFonts w:ascii="Calibri" w:hAnsi="Calibri" w:cs="Arial"/>
          <w:b/>
          <w:spacing w:val="-20"/>
        </w:rPr>
        <w:t>and</w:t>
      </w:r>
      <w:r w:rsidRPr="00B17B52">
        <w:rPr>
          <w:rFonts w:ascii="Calibri" w:hAnsi="Calibri" w:cs="Arial"/>
        </w:rPr>
        <w:t>.</w:t>
      </w:r>
    </w:p>
    <w:p w:rsidR="00794490" w:rsidRPr="00B17B52" w:rsidRDefault="00794490" w:rsidP="008B4DBC">
      <w:pPr>
        <w:widowControl/>
        <w:numPr>
          <w:ilvl w:val="0"/>
          <w:numId w:val="47"/>
        </w:numPr>
        <w:autoSpaceDE/>
        <w:autoSpaceDN/>
        <w:spacing w:after="120"/>
        <w:ind w:left="851" w:hanging="487"/>
        <w:rPr>
          <w:rFonts w:ascii="Calibri" w:hAnsi="Calibri" w:cs="Arial"/>
        </w:rPr>
      </w:pPr>
      <w:r w:rsidRPr="00B17B52">
        <w:rPr>
          <w:rFonts w:ascii="Calibri" w:hAnsi="Calibri" w:cs="Arial"/>
        </w:rPr>
        <w:t xml:space="preserve">The word </w:t>
      </w:r>
      <w:r w:rsidRPr="00B17B52">
        <w:rPr>
          <w:rFonts w:ascii="Calibri" w:hAnsi="Calibri" w:cs="Arial"/>
          <w:spacing w:val="-20"/>
        </w:rPr>
        <w:t>his</w:t>
      </w:r>
      <w:r w:rsidRPr="00B17B52">
        <w:rPr>
          <w:rFonts w:ascii="Calibri" w:hAnsi="Calibri" w:cs="Arial"/>
        </w:rPr>
        <w:t xml:space="preserve"> has been repeated in the text. Delete the second occurrence.</w:t>
      </w:r>
    </w:p>
    <w:p w:rsidR="00794490" w:rsidRPr="00395D2C" w:rsidRDefault="00794490" w:rsidP="008B4DBC">
      <w:pPr>
        <w:pStyle w:val="StyleANumberedparaArial10pt"/>
        <w:numPr>
          <w:ilvl w:val="0"/>
          <w:numId w:val="58"/>
        </w:numPr>
      </w:pPr>
      <w:r w:rsidRPr="00395D2C">
        <w:lastRenderedPageBreak/>
        <w:t>Save the corrections and close the file.</w:t>
      </w:r>
      <w:r>
        <w:br/>
      </w:r>
    </w:p>
    <w:p w:rsidR="00794490" w:rsidRDefault="00794490" w:rsidP="00794490">
      <w:pPr>
        <w:rPr>
          <w:rFonts w:ascii="Calibri" w:hAnsi="Calibri"/>
        </w:rPr>
      </w:pPr>
    </w:p>
    <w:p w:rsidR="00794490" w:rsidRDefault="00794490" w:rsidP="00A74659">
      <w:pPr>
        <w:pStyle w:val="Heading2"/>
        <w:ind w:left="0"/>
        <w:jc w:val="left"/>
      </w:pPr>
      <w:bookmarkStart w:id="41" w:name="_Toc93736830"/>
      <w:bookmarkStart w:id="42" w:name="_Toc93738859"/>
      <w:bookmarkStart w:id="43" w:name="_Toc93739018"/>
      <w:bookmarkStart w:id="44" w:name="_Toc96830442"/>
      <w:bookmarkStart w:id="45" w:name="_Toc142207161"/>
      <w:bookmarkStart w:id="46" w:name="_Toc142207187"/>
      <w:bookmarkStart w:id="47" w:name="_Toc142209197"/>
      <w:bookmarkStart w:id="48" w:name="_Toc142271585"/>
      <w:r>
        <w:t>Task 7 – Character formatting</w:t>
      </w:r>
      <w:bookmarkEnd w:id="41"/>
      <w:bookmarkEnd w:id="42"/>
      <w:bookmarkEnd w:id="43"/>
      <w:bookmarkEnd w:id="44"/>
      <w:bookmarkEnd w:id="45"/>
      <w:bookmarkEnd w:id="46"/>
      <w:bookmarkEnd w:id="47"/>
      <w:bookmarkEnd w:id="48"/>
    </w:p>
    <w:p w:rsidR="00794490" w:rsidRPr="002E2FA6" w:rsidRDefault="00794490" w:rsidP="00794490">
      <w:pPr>
        <w:rPr>
          <w:rFonts w:ascii="Calibri" w:hAnsi="Calibri" w:cs="Arial"/>
        </w:rPr>
      </w:pPr>
      <w:r w:rsidRPr="002E2FA6">
        <w:rPr>
          <w:rFonts w:ascii="Calibri" w:hAnsi="Calibri" w:cs="Arial"/>
        </w:rPr>
        <w:t xml:space="preserve">The file </w:t>
      </w:r>
      <w:r w:rsidRPr="006406F9">
        <w:rPr>
          <w:rFonts w:ascii="Calibri" w:hAnsi="Calibri" w:cs="Arial"/>
          <w:b/>
        </w:rPr>
        <w:t>bentham.doc</w:t>
      </w:r>
      <w:r w:rsidRPr="002E2FA6">
        <w:rPr>
          <w:rFonts w:ascii="Calibri" w:hAnsi="Calibri" w:cs="Arial"/>
        </w:rPr>
        <w:t xml:space="preserve"> in the r:\training.dir\word\getting-started folder is </w:t>
      </w:r>
      <w:r>
        <w:rPr>
          <w:rFonts w:ascii="Calibri" w:hAnsi="Calibri" w:cs="Arial"/>
        </w:rPr>
        <w:t xml:space="preserve">again </w:t>
      </w:r>
      <w:r w:rsidRPr="002E2FA6">
        <w:rPr>
          <w:rFonts w:ascii="Calibri" w:hAnsi="Calibri" w:cs="Arial"/>
        </w:rPr>
        <w:t>used for this task.</w:t>
      </w:r>
    </w:p>
    <w:p w:rsidR="00794490" w:rsidRPr="003A1C85" w:rsidRDefault="00794490" w:rsidP="008B4DBC">
      <w:pPr>
        <w:pStyle w:val="ANumberedpara"/>
        <w:numPr>
          <w:ilvl w:val="0"/>
          <w:numId w:val="55"/>
        </w:numPr>
      </w:pPr>
      <w:r w:rsidRPr="002E2FA6">
        <w:rPr>
          <w:rStyle w:val="StyleANumberedparaArial10ptChar"/>
        </w:rPr>
        <w:t xml:space="preserve">Select the whole document and change the document’s font to </w:t>
      </w:r>
      <w:r w:rsidRPr="003A1C85">
        <w:rPr>
          <w:b/>
          <w:bCs/>
        </w:rPr>
        <w:t>Palatino</w:t>
      </w:r>
      <w:r w:rsidRPr="002E2FA6">
        <w:rPr>
          <w:rStyle w:val="StyleANumberedparaArial10ptChar"/>
        </w:rPr>
        <w:t xml:space="preserve"> and point size to </w:t>
      </w:r>
      <w:r w:rsidRPr="003A1C85">
        <w:rPr>
          <w:b/>
          <w:bCs/>
        </w:rPr>
        <w:t>12</w:t>
      </w:r>
      <w:r w:rsidRPr="003A1C85">
        <w:t>.</w:t>
      </w:r>
    </w:p>
    <w:p w:rsidR="00794490" w:rsidRPr="003A1C85" w:rsidRDefault="00794490" w:rsidP="008B4DBC">
      <w:pPr>
        <w:pStyle w:val="StyleANumberedparaArial10pt"/>
        <w:numPr>
          <w:ilvl w:val="0"/>
          <w:numId w:val="58"/>
        </w:numPr>
      </w:pPr>
      <w:r w:rsidRPr="003A1C85">
        <w:t>Format the headings in the text (there should be three) so t</w:t>
      </w:r>
      <w:r>
        <w:t>hat they are bold and italic</w:t>
      </w:r>
      <w:r w:rsidRPr="003A1C85">
        <w:t>.</w:t>
      </w:r>
    </w:p>
    <w:p w:rsidR="00794490" w:rsidRPr="003A1C85" w:rsidRDefault="00794490" w:rsidP="008B4DBC">
      <w:pPr>
        <w:pStyle w:val="StyleANumberedparaArial10pt"/>
        <w:numPr>
          <w:ilvl w:val="0"/>
          <w:numId w:val="58"/>
        </w:numPr>
      </w:pPr>
      <w:r w:rsidRPr="003A1C85">
        <w:t>Format the credit at the end of the document so that it is italic.</w:t>
      </w:r>
    </w:p>
    <w:p w:rsidR="00794490" w:rsidRPr="003A1C85" w:rsidRDefault="00794490" w:rsidP="008B4DBC">
      <w:pPr>
        <w:pStyle w:val="StyleANumberedparaArial10pt"/>
        <w:numPr>
          <w:ilvl w:val="0"/>
          <w:numId w:val="58"/>
        </w:numPr>
      </w:pPr>
      <w:r>
        <w:t xml:space="preserve">In the third paragraph: </w:t>
      </w:r>
      <w:r w:rsidRPr="006406F9">
        <w:rPr>
          <w:i/>
        </w:rPr>
        <w:t>Even for those who have never...</w:t>
      </w:r>
      <w:r w:rsidRPr="003A1C85">
        <w:t xml:space="preserve"> select the quote at the end of the first sentence</w:t>
      </w:r>
      <w:r>
        <w:t>:</w:t>
      </w:r>
      <w:r w:rsidRPr="003A1C85">
        <w:t xml:space="preserve"> </w:t>
      </w:r>
      <w:r w:rsidRPr="006406F9">
        <w:rPr>
          <w:i/>
        </w:rPr>
        <w:t>the greatest happiness of the greatest number</w:t>
      </w:r>
      <w:r w:rsidRPr="003A1C85">
        <w:t xml:space="preserve">. Format the quote using the </w:t>
      </w:r>
      <w:r w:rsidRPr="003A1C85">
        <w:rPr>
          <w:b/>
          <w:bCs/>
        </w:rPr>
        <w:t>AvantGarde</w:t>
      </w:r>
      <w:r w:rsidRPr="002E2FA6">
        <w:t xml:space="preserve"> font and </w:t>
      </w:r>
      <w:r w:rsidRPr="003A1C85">
        <w:rPr>
          <w:b/>
          <w:bCs/>
        </w:rPr>
        <w:t>italicise</w:t>
      </w:r>
      <w:r w:rsidRPr="003A1C85">
        <w:t xml:space="preserve"> the text.</w:t>
      </w:r>
    </w:p>
    <w:p w:rsidR="00794490" w:rsidRPr="003A1C85" w:rsidRDefault="00794490" w:rsidP="008B4DBC">
      <w:pPr>
        <w:pStyle w:val="StyleANumberedparaArial10pt"/>
        <w:numPr>
          <w:ilvl w:val="0"/>
          <w:numId w:val="58"/>
        </w:numPr>
      </w:pPr>
      <w:r w:rsidRPr="003A1C85">
        <w:t xml:space="preserve">Using the </w:t>
      </w:r>
      <w:r w:rsidRPr="003A1C85">
        <w:rPr>
          <w:i/>
          <w:iCs/>
        </w:rPr>
        <w:t>Format</w:t>
      </w:r>
      <w:r w:rsidRPr="002E2FA6">
        <w:t xml:space="preserve"> </w:t>
      </w:r>
      <w:r w:rsidRPr="003A1C85">
        <w:rPr>
          <w:i/>
          <w:iCs/>
        </w:rPr>
        <w:t>Painter</w:t>
      </w:r>
      <w:r w:rsidRPr="003A1C85">
        <w:t>, paste the format used above and apply it to the credit at the end of the text.</w:t>
      </w:r>
    </w:p>
    <w:p w:rsidR="00794490" w:rsidRPr="003A1C85" w:rsidRDefault="00794490" w:rsidP="008B4DBC">
      <w:pPr>
        <w:pStyle w:val="StyleANumberedparaArial10pt"/>
        <w:numPr>
          <w:ilvl w:val="0"/>
          <w:numId w:val="58"/>
        </w:numPr>
      </w:pPr>
      <w:r w:rsidRPr="003A1C85">
        <w:t>Change the format of the title</w:t>
      </w:r>
      <w:r>
        <w:t xml:space="preserve"> </w:t>
      </w:r>
      <w:r w:rsidRPr="003A1C85">
        <w:rPr>
          <w:b/>
          <w:bCs/>
        </w:rPr>
        <w:t>Jeremy</w:t>
      </w:r>
      <w:r w:rsidRPr="002E2FA6">
        <w:t xml:space="preserve"> </w:t>
      </w:r>
      <w:r w:rsidRPr="003A1C85">
        <w:rPr>
          <w:b/>
          <w:bCs/>
        </w:rPr>
        <w:t>Bentham</w:t>
      </w:r>
      <w:r w:rsidRPr="002E2FA6">
        <w:t xml:space="preserve"> to the </w:t>
      </w:r>
      <w:r w:rsidRPr="003A1C85">
        <w:rPr>
          <w:b/>
          <w:bCs/>
        </w:rPr>
        <w:t>Garamond</w:t>
      </w:r>
      <w:r w:rsidRPr="002E2FA6">
        <w:t xml:space="preserve"> font, </w:t>
      </w:r>
      <w:r w:rsidRPr="003A1C85">
        <w:rPr>
          <w:b/>
          <w:bCs/>
        </w:rPr>
        <w:t>16</w:t>
      </w:r>
      <w:r>
        <w:t xml:space="preserve"> p</w:t>
      </w:r>
      <w:r w:rsidRPr="002E2FA6">
        <w:t xml:space="preserve">t, </w:t>
      </w:r>
      <w:r w:rsidRPr="003A1C85">
        <w:rPr>
          <w:b/>
          <w:bCs/>
        </w:rPr>
        <w:t>bold</w:t>
      </w:r>
      <w:r w:rsidRPr="003A1C85">
        <w:t xml:space="preserve"> and remove the underlining.</w:t>
      </w:r>
    </w:p>
    <w:p w:rsidR="00794490" w:rsidRPr="009909BC" w:rsidRDefault="00794490" w:rsidP="008B4DBC">
      <w:pPr>
        <w:pStyle w:val="StyleANumberedparaArial10pt"/>
        <w:numPr>
          <w:ilvl w:val="0"/>
          <w:numId w:val="58"/>
        </w:numPr>
        <w:rPr>
          <w:rFonts w:cs="Arial"/>
        </w:rPr>
      </w:pPr>
      <w:r w:rsidRPr="009909BC">
        <w:rPr>
          <w:rFonts w:cs="Arial"/>
        </w:rPr>
        <w:t>Paste the above format to the other headings in the document. (Remember to double-click on the Format Painter button, when a format is to be copied more than once.</w:t>
      </w:r>
      <w:r>
        <w:rPr>
          <w:rFonts w:cs="Arial"/>
        </w:rPr>
        <w:t>)</w:t>
      </w:r>
    </w:p>
    <w:p w:rsidR="00794490" w:rsidRPr="009909BC" w:rsidRDefault="00794490" w:rsidP="008B4DBC">
      <w:pPr>
        <w:pStyle w:val="StyleANumberedparaArial10pt"/>
        <w:numPr>
          <w:ilvl w:val="0"/>
          <w:numId w:val="58"/>
        </w:numPr>
        <w:rPr>
          <w:rFonts w:cs="Arial"/>
        </w:rPr>
      </w:pPr>
      <w:r w:rsidRPr="009909BC">
        <w:rPr>
          <w:rFonts w:cs="Arial"/>
        </w:rPr>
        <w:t xml:space="preserve">Save the file with the same name: </w:t>
      </w:r>
      <w:r w:rsidRPr="009909BC">
        <w:rPr>
          <w:rFonts w:cs="Arial"/>
          <w:b/>
        </w:rPr>
        <w:t>bentham.doc</w:t>
      </w:r>
      <w:r w:rsidRPr="009909BC">
        <w:rPr>
          <w:rFonts w:cs="Arial"/>
        </w:rPr>
        <w:t>.</w:t>
      </w:r>
    </w:p>
    <w:p w:rsidR="00794490" w:rsidRPr="003A1C85" w:rsidRDefault="00794490" w:rsidP="00794490">
      <w:pPr>
        <w:rPr>
          <w:rFonts w:ascii="Arial" w:hAnsi="Arial" w:cs="Arial"/>
          <w:b/>
          <w:i/>
          <w:sz w:val="20"/>
          <w:szCs w:val="20"/>
        </w:rPr>
      </w:pPr>
    </w:p>
    <w:p w:rsidR="00794490" w:rsidRDefault="00794490" w:rsidP="00794490">
      <w:pPr>
        <w:rPr>
          <w:rFonts w:ascii="Calibri" w:hAnsi="Calibri"/>
        </w:rPr>
      </w:pPr>
    </w:p>
    <w:p w:rsidR="00794490" w:rsidRDefault="00794490" w:rsidP="00A74659">
      <w:pPr>
        <w:pStyle w:val="Heading2"/>
        <w:ind w:left="0"/>
        <w:jc w:val="left"/>
      </w:pPr>
      <w:r>
        <w:br w:type="page"/>
      </w:r>
      <w:bookmarkStart w:id="49" w:name="_Toc93736831"/>
      <w:bookmarkStart w:id="50" w:name="_Toc93738860"/>
      <w:bookmarkStart w:id="51" w:name="_Toc93739019"/>
      <w:bookmarkStart w:id="52" w:name="_Toc96830443"/>
      <w:bookmarkStart w:id="53" w:name="_Toc142207162"/>
      <w:bookmarkStart w:id="54" w:name="_Toc142207188"/>
      <w:bookmarkStart w:id="55" w:name="_Toc142209198"/>
      <w:bookmarkStart w:id="56" w:name="_Toc142271586"/>
      <w:r>
        <w:lastRenderedPageBreak/>
        <w:t>Task 8 – Paragraph formatting</w:t>
      </w:r>
      <w:bookmarkEnd w:id="49"/>
      <w:bookmarkEnd w:id="50"/>
      <w:bookmarkEnd w:id="51"/>
      <w:bookmarkEnd w:id="52"/>
      <w:bookmarkEnd w:id="53"/>
      <w:bookmarkEnd w:id="54"/>
      <w:bookmarkEnd w:id="55"/>
      <w:bookmarkEnd w:id="56"/>
    </w:p>
    <w:p w:rsidR="00794490" w:rsidRPr="002E2FA6" w:rsidRDefault="00794490" w:rsidP="00794490">
      <w:pPr>
        <w:rPr>
          <w:rFonts w:ascii="Calibri" w:hAnsi="Calibri" w:cs="Arial"/>
        </w:rPr>
      </w:pPr>
      <w:r w:rsidRPr="002E2FA6">
        <w:rPr>
          <w:rFonts w:ascii="Calibri" w:hAnsi="Calibri" w:cs="Arial"/>
        </w:rPr>
        <w:t xml:space="preserve">The file </w:t>
      </w:r>
      <w:r w:rsidRPr="002227E5">
        <w:rPr>
          <w:rFonts w:ascii="Calibri" w:hAnsi="Calibri" w:cs="Arial"/>
          <w:b/>
        </w:rPr>
        <w:t>bentham.doc</w:t>
      </w:r>
      <w:r w:rsidRPr="002E2FA6">
        <w:rPr>
          <w:rFonts w:ascii="Calibri" w:hAnsi="Calibri" w:cs="Arial"/>
        </w:rPr>
        <w:t xml:space="preserve"> from the R: drive in the training.dir\word\getting-started folder is used in this task.</w:t>
      </w:r>
    </w:p>
    <w:p w:rsidR="00794490" w:rsidRPr="003A1C85" w:rsidRDefault="00794490" w:rsidP="008B4DBC">
      <w:pPr>
        <w:pStyle w:val="ANumberedpara"/>
        <w:numPr>
          <w:ilvl w:val="0"/>
          <w:numId w:val="56"/>
        </w:numPr>
      </w:pPr>
      <w:r w:rsidRPr="003A1C85">
        <w:t>Select the whole document and, using a button on the toolbar, change the line spacing from single to 1.5 lines.</w:t>
      </w:r>
    </w:p>
    <w:p w:rsidR="00794490" w:rsidRPr="003A1C85" w:rsidRDefault="00794490" w:rsidP="008B4DBC">
      <w:pPr>
        <w:pStyle w:val="StyleANumberedparaArial10pt"/>
        <w:numPr>
          <w:ilvl w:val="0"/>
          <w:numId w:val="58"/>
        </w:numPr>
      </w:pPr>
      <w:r w:rsidRPr="003A1C85">
        <w:t>Fully justify the text using a button on the toolbar.</w:t>
      </w:r>
    </w:p>
    <w:p w:rsidR="00794490" w:rsidRPr="003A1C85" w:rsidRDefault="00794490" w:rsidP="008B4DBC">
      <w:pPr>
        <w:pStyle w:val="StyleANumberedparaArial10pt"/>
        <w:numPr>
          <w:ilvl w:val="0"/>
          <w:numId w:val="58"/>
        </w:numPr>
      </w:pPr>
      <w:r w:rsidRPr="003A1C85">
        <w:t>Move to the bottom of the document, leave a couple of empty lines and add the text:</w:t>
      </w:r>
      <w:r>
        <w:t>:</w:t>
      </w:r>
    </w:p>
    <w:p w:rsidR="00794490" w:rsidRPr="002227E5" w:rsidRDefault="00794490" w:rsidP="00794490">
      <w:pPr>
        <w:rPr>
          <w:rFonts w:ascii="Arial" w:hAnsi="Arial" w:cs="Arial"/>
        </w:rPr>
      </w:pPr>
      <w:r>
        <w:rPr>
          <w:rFonts w:ascii="Calibri" w:hAnsi="Calibri"/>
        </w:rPr>
        <w:tab/>
      </w:r>
      <w:r w:rsidRPr="002227E5">
        <w:rPr>
          <w:rFonts w:ascii="Arial" w:hAnsi="Arial" w:cs="Arial"/>
        </w:rPr>
        <w:t>For further information visit the UCL Web site.</w:t>
      </w:r>
    </w:p>
    <w:p w:rsidR="00794490" w:rsidRPr="003A1C85" w:rsidRDefault="00794490" w:rsidP="008B4DBC">
      <w:pPr>
        <w:pStyle w:val="StyleANumberedparaArial10pt"/>
        <w:numPr>
          <w:ilvl w:val="0"/>
          <w:numId w:val="58"/>
        </w:numPr>
      </w:pPr>
      <w:r w:rsidRPr="003A1C85">
        <w:t>Format the text to make it bold and italic.</w:t>
      </w:r>
    </w:p>
    <w:p w:rsidR="00794490" w:rsidRPr="003A1C85" w:rsidRDefault="00794490" w:rsidP="008B4DBC">
      <w:pPr>
        <w:pStyle w:val="StyleANumberedparaArial10pt"/>
        <w:numPr>
          <w:ilvl w:val="0"/>
          <w:numId w:val="58"/>
        </w:numPr>
      </w:pPr>
      <w:r w:rsidRPr="003A1C85">
        <w:t xml:space="preserve">Save the file with the same name: </w:t>
      </w:r>
      <w:r w:rsidRPr="009909BC">
        <w:rPr>
          <w:b/>
        </w:rPr>
        <w:t>bentham.doc</w:t>
      </w:r>
      <w:r w:rsidRPr="009909BC">
        <w:t>.</w:t>
      </w:r>
      <w:r>
        <w:br/>
      </w:r>
    </w:p>
    <w:p w:rsidR="00794490" w:rsidRPr="002E2FA6" w:rsidRDefault="00794490" w:rsidP="00794490">
      <w:pPr>
        <w:rPr>
          <w:rFonts w:ascii="Calibri" w:hAnsi="Calibri" w:cs="Arial"/>
          <w:b/>
          <w:bCs/>
        </w:rPr>
      </w:pPr>
      <w:r w:rsidRPr="002E2FA6">
        <w:rPr>
          <w:rFonts w:ascii="Calibri" w:hAnsi="Calibri" w:cs="Arial"/>
          <w:b/>
          <w:bCs/>
        </w:rPr>
        <w:t>You are now ready to try Exercise 10.</w:t>
      </w:r>
    </w:p>
    <w:p w:rsidR="00794490" w:rsidRDefault="00794490" w:rsidP="00794490">
      <w:pPr>
        <w:rPr>
          <w:rFonts w:ascii="Calibri" w:hAnsi="Calibri"/>
          <w:b/>
          <w:i/>
        </w:rPr>
      </w:pPr>
    </w:p>
    <w:p w:rsidR="00794490" w:rsidRDefault="00794490" w:rsidP="00794490">
      <w:pPr>
        <w:rPr>
          <w:rFonts w:ascii="Calibri" w:hAnsi="Calibri"/>
        </w:rPr>
      </w:pPr>
    </w:p>
    <w:p w:rsidR="00794490" w:rsidRDefault="00794490" w:rsidP="00A74659">
      <w:pPr>
        <w:pStyle w:val="Heading2"/>
        <w:ind w:left="0"/>
        <w:jc w:val="left"/>
      </w:pPr>
      <w:bookmarkStart w:id="57" w:name="_Toc93736835"/>
      <w:bookmarkStart w:id="58" w:name="_Toc93738861"/>
      <w:bookmarkStart w:id="59" w:name="_Toc93739020"/>
      <w:bookmarkStart w:id="60" w:name="_Toc96830444"/>
      <w:bookmarkStart w:id="61" w:name="_Toc142207163"/>
      <w:bookmarkStart w:id="62" w:name="_Toc142207189"/>
      <w:bookmarkStart w:id="63" w:name="_Toc142209199"/>
      <w:bookmarkStart w:id="64" w:name="_Toc142271587"/>
      <w:r>
        <w:t>Task 9 – Views and page setup</w:t>
      </w:r>
      <w:bookmarkEnd w:id="57"/>
      <w:bookmarkEnd w:id="58"/>
      <w:bookmarkEnd w:id="59"/>
      <w:bookmarkEnd w:id="60"/>
      <w:bookmarkEnd w:id="61"/>
      <w:bookmarkEnd w:id="62"/>
      <w:bookmarkEnd w:id="63"/>
      <w:bookmarkEnd w:id="64"/>
    </w:p>
    <w:p w:rsidR="00794490" w:rsidRPr="003A1C85" w:rsidRDefault="00794490" w:rsidP="008B4DBC">
      <w:pPr>
        <w:pStyle w:val="ANumberedpara"/>
        <w:numPr>
          <w:ilvl w:val="0"/>
          <w:numId w:val="57"/>
        </w:numPr>
      </w:pPr>
      <w:r w:rsidRPr="002E2FA6">
        <w:rPr>
          <w:rStyle w:val="StyleANumberedparaArial10ptChar"/>
        </w:rPr>
        <w:t xml:space="preserve">Using the document </w:t>
      </w:r>
      <w:r w:rsidRPr="003A1C85">
        <w:rPr>
          <w:b/>
          <w:bCs/>
        </w:rPr>
        <w:t>bentham.doc</w:t>
      </w:r>
      <w:r w:rsidRPr="003A1C85">
        <w:t>, familiarise yourself with the different viewing modes by switching between them.</w:t>
      </w:r>
    </w:p>
    <w:p w:rsidR="00794490" w:rsidRPr="003A1C85" w:rsidRDefault="00794490" w:rsidP="008B4DBC">
      <w:pPr>
        <w:pStyle w:val="StyleANumberedparaArial10pt"/>
        <w:numPr>
          <w:ilvl w:val="0"/>
          <w:numId w:val="58"/>
        </w:numPr>
      </w:pPr>
      <w:r w:rsidRPr="003A1C85">
        <w:t>What view are you in if:</w:t>
      </w:r>
    </w:p>
    <w:p w:rsidR="00794490" w:rsidRPr="005348EA" w:rsidRDefault="00794490" w:rsidP="008B4DBC">
      <w:pPr>
        <w:pStyle w:val="Lisa"/>
        <w:numPr>
          <w:ilvl w:val="0"/>
          <w:numId w:val="48"/>
        </w:numPr>
        <w:tabs>
          <w:tab w:val="clear" w:pos="360"/>
          <w:tab w:val="num" w:pos="720"/>
        </w:tabs>
        <w:ind w:left="720"/>
        <w:rPr>
          <w:rFonts w:cs="Arial"/>
        </w:rPr>
      </w:pPr>
      <w:r w:rsidRPr="005348EA">
        <w:rPr>
          <w:rFonts w:cs="Arial"/>
        </w:rPr>
        <w:t>the horizontal and vertical rulers are visible, page breaks are represented by areas of grey shading on the screen, and margins are represented by shading on the rulers and defined in white on the document page?</w:t>
      </w:r>
    </w:p>
    <w:p w:rsidR="00794490" w:rsidRPr="005348EA" w:rsidRDefault="00794490" w:rsidP="008B4DBC">
      <w:pPr>
        <w:pStyle w:val="Lisa"/>
        <w:numPr>
          <w:ilvl w:val="0"/>
          <w:numId w:val="48"/>
        </w:numPr>
        <w:tabs>
          <w:tab w:val="clear" w:pos="360"/>
          <w:tab w:val="num" w:pos="720"/>
        </w:tabs>
        <w:ind w:left="720"/>
        <w:rPr>
          <w:rFonts w:cs="Arial"/>
        </w:rPr>
      </w:pPr>
      <w:r w:rsidRPr="005348EA">
        <w:rPr>
          <w:rFonts w:cs="Arial"/>
        </w:rPr>
        <w:t>the document occupies the full screen and there are no other screen elements?</w:t>
      </w:r>
    </w:p>
    <w:p w:rsidR="00794490" w:rsidRPr="003A1C85" w:rsidRDefault="00794490" w:rsidP="008B4DBC">
      <w:pPr>
        <w:pStyle w:val="StyleANumberedparaArial10pt"/>
        <w:numPr>
          <w:ilvl w:val="0"/>
          <w:numId w:val="58"/>
        </w:numPr>
      </w:pPr>
      <w:r w:rsidRPr="002E2FA6">
        <w:rPr>
          <w:rStyle w:val="StyleANumberedparaArial10ptChar"/>
        </w:rPr>
        <w:t xml:space="preserve">Find out how a page break is represented on screen in </w:t>
      </w:r>
      <w:smartTag w:uri="urn:schemas-microsoft-com:office:smarttags" w:element="place">
        <w:r w:rsidRPr="003A1C85">
          <w:rPr>
            <w:b/>
            <w:bCs/>
          </w:rPr>
          <w:t>Normal</w:t>
        </w:r>
      </w:smartTag>
      <w:r w:rsidRPr="003A1C85">
        <w:t xml:space="preserve"> view.</w:t>
      </w:r>
    </w:p>
    <w:p w:rsidR="00794490" w:rsidRPr="003A1C85" w:rsidRDefault="00794490" w:rsidP="008B4DBC">
      <w:pPr>
        <w:pStyle w:val="StyleANumberedparaArial10pt"/>
        <w:numPr>
          <w:ilvl w:val="0"/>
          <w:numId w:val="58"/>
        </w:numPr>
      </w:pPr>
      <w:r w:rsidRPr="003A1C85">
        <w:t xml:space="preserve">Go to the </w:t>
      </w:r>
      <w:r w:rsidRPr="003A1C85">
        <w:rPr>
          <w:i/>
          <w:iCs/>
        </w:rPr>
        <w:t>File</w:t>
      </w:r>
      <w:r w:rsidRPr="002E2FA6">
        <w:t xml:space="preserve"> menu and click </w:t>
      </w:r>
      <w:r w:rsidRPr="003A1C85">
        <w:rPr>
          <w:b/>
          <w:bCs/>
        </w:rPr>
        <w:t>Page</w:t>
      </w:r>
      <w:r w:rsidRPr="002E2FA6">
        <w:t xml:space="preserve"> </w:t>
      </w:r>
      <w:r w:rsidRPr="003A1C85">
        <w:rPr>
          <w:b/>
          <w:bCs/>
        </w:rPr>
        <w:t>Setup</w:t>
      </w:r>
      <w:r w:rsidRPr="003A1C85">
        <w:t>. Change all the margins (top, bottom, left and right) to 3cm (1.18").</w:t>
      </w:r>
    </w:p>
    <w:p w:rsidR="00794490" w:rsidRPr="003A1C85" w:rsidRDefault="00794490" w:rsidP="008B4DBC">
      <w:pPr>
        <w:pStyle w:val="StyleANumberedparaArial10pt"/>
        <w:numPr>
          <w:ilvl w:val="0"/>
          <w:numId w:val="58"/>
        </w:numPr>
      </w:pPr>
      <w:r w:rsidRPr="003A1C85">
        <w:t xml:space="preserve">Set the </w:t>
      </w:r>
      <w:r w:rsidRPr="003A1C85">
        <w:rPr>
          <w:i/>
          <w:iCs/>
        </w:rPr>
        <w:t>orientation</w:t>
      </w:r>
      <w:r w:rsidRPr="002E2FA6">
        <w:t xml:space="preserve"> to </w:t>
      </w:r>
      <w:r w:rsidRPr="003A1C85">
        <w:rPr>
          <w:b/>
          <w:bCs/>
        </w:rPr>
        <w:t>landscape</w:t>
      </w:r>
      <w:r w:rsidRPr="003A1C85">
        <w:t xml:space="preserve"> for the whole document.</w:t>
      </w:r>
    </w:p>
    <w:p w:rsidR="00794490" w:rsidRPr="003A1C85" w:rsidRDefault="00794490" w:rsidP="008B4DBC">
      <w:pPr>
        <w:pStyle w:val="StyleANumberedparaArial10pt"/>
        <w:numPr>
          <w:ilvl w:val="0"/>
          <w:numId w:val="58"/>
        </w:numPr>
      </w:pPr>
      <w:r w:rsidRPr="003A1C85">
        <w:t xml:space="preserve">View the document using </w:t>
      </w:r>
      <w:r w:rsidRPr="003A1C85">
        <w:rPr>
          <w:i/>
          <w:iCs/>
        </w:rPr>
        <w:t>Page</w:t>
      </w:r>
      <w:r w:rsidRPr="002E2FA6">
        <w:t xml:space="preserve"> </w:t>
      </w:r>
      <w:r w:rsidRPr="003A1C85">
        <w:rPr>
          <w:i/>
          <w:iCs/>
        </w:rPr>
        <w:t>Layout</w:t>
      </w:r>
      <w:r w:rsidRPr="003A1C85">
        <w:t xml:space="preserve"> view.</w:t>
      </w:r>
    </w:p>
    <w:p w:rsidR="00794490" w:rsidRPr="003A1C85" w:rsidRDefault="00794490" w:rsidP="008B4DBC">
      <w:pPr>
        <w:pStyle w:val="StyleANumberedparaArial10pt"/>
        <w:numPr>
          <w:ilvl w:val="0"/>
          <w:numId w:val="58"/>
        </w:numPr>
      </w:pPr>
      <w:r w:rsidRPr="003A1C85">
        <w:t xml:space="preserve">Set the orientation back to </w:t>
      </w:r>
      <w:r w:rsidRPr="003A1C85">
        <w:rPr>
          <w:b/>
          <w:bCs/>
        </w:rPr>
        <w:t>portrait</w:t>
      </w:r>
      <w:r w:rsidRPr="003A1C85">
        <w:t xml:space="preserve"> for the whole document.</w:t>
      </w:r>
    </w:p>
    <w:p w:rsidR="00794490" w:rsidRPr="003A1C85" w:rsidRDefault="00794490" w:rsidP="008B4DBC">
      <w:pPr>
        <w:pStyle w:val="StyleANumberedparaArial10pt"/>
        <w:numPr>
          <w:ilvl w:val="0"/>
          <w:numId w:val="58"/>
        </w:numPr>
      </w:pPr>
      <w:r w:rsidRPr="003A1C85">
        <w:t xml:space="preserve">Use the </w:t>
      </w:r>
      <w:r w:rsidRPr="003A1C85">
        <w:rPr>
          <w:i/>
          <w:iCs/>
        </w:rPr>
        <w:t>Zoom</w:t>
      </w:r>
      <w:r w:rsidRPr="003A1C85">
        <w:t xml:space="preserve"> control to zoom in and out of the text to gain a different perspective of the document. What is the largest zoom and the smallest zoom available?</w:t>
      </w:r>
    </w:p>
    <w:p w:rsidR="00794490" w:rsidRPr="005348EA" w:rsidRDefault="00794490" w:rsidP="008B4DBC">
      <w:pPr>
        <w:pStyle w:val="StyleANumberedparaArial10pt"/>
        <w:numPr>
          <w:ilvl w:val="0"/>
          <w:numId w:val="58"/>
        </w:numPr>
        <w:rPr>
          <w:rFonts w:cs="Arial"/>
        </w:rPr>
      </w:pPr>
      <w:r w:rsidRPr="005348EA">
        <w:rPr>
          <w:rFonts w:cs="Arial"/>
        </w:rPr>
        <w:t xml:space="preserve">What zoom percentage is the screen displayed at if you select </w:t>
      </w:r>
      <w:r w:rsidRPr="00B46B54">
        <w:rPr>
          <w:rFonts w:cs="Arial"/>
          <w:b/>
        </w:rPr>
        <w:t>Page Width</w:t>
      </w:r>
      <w:r w:rsidRPr="005348EA">
        <w:rPr>
          <w:rFonts w:cs="Arial"/>
        </w:rPr>
        <w:t xml:space="preserve"> from the </w:t>
      </w:r>
      <w:r w:rsidRPr="00B46B54">
        <w:rPr>
          <w:rFonts w:cs="Arial"/>
          <w:b/>
        </w:rPr>
        <w:t>Zoom</w:t>
      </w:r>
      <w:r w:rsidRPr="005348EA">
        <w:rPr>
          <w:rFonts w:cs="Arial"/>
        </w:rPr>
        <w:t xml:space="preserve"> menu?</w:t>
      </w:r>
    </w:p>
    <w:p w:rsidR="00794490" w:rsidRPr="003F4A98" w:rsidRDefault="00794490" w:rsidP="008B4DBC">
      <w:pPr>
        <w:pStyle w:val="StyleANumberedparaArial10pt"/>
        <w:numPr>
          <w:ilvl w:val="0"/>
          <w:numId w:val="58"/>
        </w:numPr>
        <w:rPr>
          <w:rFonts w:cs="Arial"/>
        </w:rPr>
      </w:pPr>
      <w:r w:rsidRPr="005348EA">
        <w:rPr>
          <w:rFonts w:cs="Arial"/>
        </w:rPr>
        <w:t>Close the document without saving it</w:t>
      </w:r>
      <w:r>
        <w:rPr>
          <w:rFonts w:cs="Arial"/>
        </w:rPr>
        <w:t>.</w:t>
      </w:r>
    </w:p>
    <w:p w:rsidR="00A74659" w:rsidRDefault="00A74659" w:rsidP="00A74659">
      <w:pPr>
        <w:pStyle w:val="Title"/>
        <w:jc w:val="left"/>
        <w:rPr>
          <w:b w:val="0"/>
          <w:bCs w:val="0"/>
          <w:sz w:val="22"/>
          <w:szCs w:val="22"/>
        </w:rPr>
      </w:pPr>
      <w:r>
        <w:rPr>
          <w:b w:val="0"/>
          <w:bCs w:val="0"/>
          <w:sz w:val="22"/>
          <w:szCs w:val="22"/>
        </w:rPr>
        <w:t xml:space="preserve">                                           </w:t>
      </w:r>
    </w:p>
    <w:p w:rsidR="00A74659" w:rsidRDefault="00A74659" w:rsidP="00A74659">
      <w:pPr>
        <w:pStyle w:val="Title"/>
        <w:jc w:val="left"/>
        <w:rPr>
          <w:b w:val="0"/>
          <w:bCs w:val="0"/>
          <w:sz w:val="22"/>
          <w:szCs w:val="22"/>
        </w:rPr>
      </w:pPr>
    </w:p>
    <w:p w:rsidR="00A74659" w:rsidRDefault="00A74659" w:rsidP="00A74659">
      <w:pPr>
        <w:pStyle w:val="Title"/>
        <w:jc w:val="left"/>
        <w:rPr>
          <w:b w:val="0"/>
          <w:bCs w:val="0"/>
          <w:sz w:val="22"/>
          <w:szCs w:val="22"/>
        </w:rPr>
      </w:pPr>
    </w:p>
    <w:p w:rsidR="00A74659" w:rsidRDefault="00A74659" w:rsidP="00A74659">
      <w:pPr>
        <w:pStyle w:val="Title"/>
        <w:jc w:val="left"/>
        <w:rPr>
          <w:b w:val="0"/>
          <w:bCs w:val="0"/>
          <w:sz w:val="22"/>
          <w:szCs w:val="22"/>
        </w:rPr>
      </w:pPr>
    </w:p>
    <w:p w:rsidR="00794490" w:rsidRPr="005E4789" w:rsidRDefault="00A74659" w:rsidP="00A74659">
      <w:pPr>
        <w:pStyle w:val="Title"/>
        <w:jc w:val="left"/>
      </w:pPr>
      <w:r>
        <w:rPr>
          <w:b w:val="0"/>
          <w:bCs w:val="0"/>
          <w:sz w:val="22"/>
          <w:szCs w:val="22"/>
        </w:rPr>
        <w:lastRenderedPageBreak/>
        <w:t xml:space="preserve">   </w:t>
      </w:r>
      <w:r>
        <w:rPr>
          <w:b w:val="0"/>
          <w:bCs w:val="0"/>
          <w:sz w:val="22"/>
          <w:szCs w:val="22"/>
        </w:rPr>
        <w:tab/>
      </w:r>
      <w:r>
        <w:rPr>
          <w:b w:val="0"/>
          <w:bCs w:val="0"/>
          <w:sz w:val="22"/>
          <w:szCs w:val="22"/>
        </w:rPr>
        <w:tab/>
      </w:r>
      <w:r>
        <w:rPr>
          <w:b w:val="0"/>
          <w:bCs w:val="0"/>
          <w:sz w:val="22"/>
          <w:szCs w:val="22"/>
        </w:rPr>
        <w:tab/>
      </w:r>
      <w:r>
        <w:rPr>
          <w:b w:val="0"/>
          <w:bCs w:val="0"/>
          <w:sz w:val="22"/>
          <w:szCs w:val="22"/>
        </w:rPr>
        <w:tab/>
      </w:r>
      <w:r w:rsidR="00794490">
        <w:t>LAB NO. 2</w:t>
      </w:r>
    </w:p>
    <w:p w:rsidR="00794490" w:rsidRPr="005E4789" w:rsidRDefault="00794490" w:rsidP="00A74659">
      <w:pPr>
        <w:pStyle w:val="Title"/>
        <w:ind w:firstLine="651"/>
      </w:pPr>
      <w:r w:rsidRPr="005E4789">
        <w:t>Introduction to Microsoft PowerPoint</w:t>
      </w:r>
    </w:p>
    <w:p w:rsidR="00794490" w:rsidRPr="005E4789" w:rsidRDefault="00794490" w:rsidP="00A74659">
      <w:pPr>
        <w:pStyle w:val="Heading2"/>
        <w:ind w:left="0"/>
        <w:jc w:val="both"/>
      </w:pPr>
      <w:r w:rsidRPr="005E4789">
        <w:t>Introduction:</w:t>
      </w:r>
    </w:p>
    <w:p w:rsidR="00794490" w:rsidRPr="005E4789" w:rsidRDefault="00794490" w:rsidP="00794490">
      <w:pPr>
        <w:pStyle w:val="NormalWeb"/>
        <w:jc w:val="both"/>
      </w:pPr>
      <w:r w:rsidRPr="005E4789">
        <w:t>Microsoft PowerPoint, part of Microsoft Office, creates and plays presentations. A presentation is something a speaker makes to an audience, typically using a computer and LCD projector to display material in a lecture hall or auditorium. PowerPoint works a lot like Microsoft Word, and the assumption here is that you are familiar with Word. A PowerPoint presentation is made up of "slides" that are individual frames or screens of information. To create a presentation, create the slides. A PowerPoint file (*.ppt) is a collection of slides, typically for one and only one presentation, although files can be linked together to make up compound presentations.</w:t>
      </w:r>
    </w:p>
    <w:p w:rsidR="00794490" w:rsidRPr="005E4789" w:rsidRDefault="00794490" w:rsidP="00794490">
      <w:pPr>
        <w:pStyle w:val="Heading1"/>
        <w:jc w:val="both"/>
        <w:rPr>
          <w:szCs w:val="24"/>
        </w:rPr>
      </w:pPr>
      <w:r w:rsidRPr="005E4789">
        <w:rPr>
          <w:szCs w:val="24"/>
        </w:rPr>
        <w:t>Objectives of This Lab:</w:t>
      </w:r>
    </w:p>
    <w:p w:rsidR="00794490" w:rsidRPr="005E4789" w:rsidRDefault="00794490" w:rsidP="008B4DBC">
      <w:pPr>
        <w:widowControl/>
        <w:numPr>
          <w:ilvl w:val="0"/>
          <w:numId w:val="3"/>
        </w:numPr>
        <w:autoSpaceDE/>
        <w:autoSpaceDN/>
        <w:spacing w:before="100" w:beforeAutospacing="1" w:after="100" w:afterAutospacing="1"/>
      </w:pPr>
      <w:bookmarkStart w:id="65" w:name="BMbcm_word"/>
      <w:bookmarkEnd w:id="65"/>
      <w:r w:rsidRPr="005E4789">
        <w:t>Creating and inserting new slides.</w:t>
      </w:r>
    </w:p>
    <w:p w:rsidR="00794490" w:rsidRPr="005E4789" w:rsidRDefault="00794490" w:rsidP="008B4DBC">
      <w:pPr>
        <w:widowControl/>
        <w:numPr>
          <w:ilvl w:val="0"/>
          <w:numId w:val="3"/>
        </w:numPr>
        <w:autoSpaceDE/>
        <w:autoSpaceDN/>
        <w:spacing w:before="100" w:beforeAutospacing="1" w:after="100" w:afterAutospacing="1"/>
      </w:pPr>
      <w:r w:rsidRPr="005E4789">
        <w:t>Editing existing slides.</w:t>
      </w:r>
    </w:p>
    <w:p w:rsidR="00794490" w:rsidRPr="005E4789" w:rsidRDefault="00794490" w:rsidP="008B4DBC">
      <w:pPr>
        <w:widowControl/>
        <w:numPr>
          <w:ilvl w:val="0"/>
          <w:numId w:val="3"/>
        </w:numPr>
        <w:autoSpaceDE/>
        <w:autoSpaceDN/>
        <w:spacing w:before="100" w:beforeAutospacing="1" w:after="100" w:afterAutospacing="1"/>
      </w:pPr>
      <w:r w:rsidRPr="005E4789">
        <w:t>Reordering existing slides.</w:t>
      </w:r>
    </w:p>
    <w:p w:rsidR="00794490" w:rsidRPr="005E4789" w:rsidRDefault="00794490" w:rsidP="008B4DBC">
      <w:pPr>
        <w:widowControl/>
        <w:numPr>
          <w:ilvl w:val="0"/>
          <w:numId w:val="3"/>
        </w:numPr>
        <w:autoSpaceDE/>
        <w:autoSpaceDN/>
        <w:spacing w:before="100" w:beforeAutospacing="1" w:after="100" w:afterAutospacing="1"/>
      </w:pPr>
      <w:r w:rsidRPr="005E4789">
        <w:t>Learn how to make a simple power point presentation on a given topic.</w:t>
      </w:r>
    </w:p>
    <w:p w:rsidR="00794490" w:rsidRPr="005E4789" w:rsidRDefault="00794490" w:rsidP="00794490">
      <w:pPr>
        <w:pStyle w:val="Heading1"/>
      </w:pPr>
      <w:r w:rsidRPr="005E4789">
        <w:t>Time Division: (3 hours)</w:t>
      </w:r>
    </w:p>
    <w:p w:rsidR="00794490" w:rsidRPr="005E4789" w:rsidRDefault="00794490" w:rsidP="008B4DBC">
      <w:pPr>
        <w:widowControl/>
        <w:numPr>
          <w:ilvl w:val="0"/>
          <w:numId w:val="3"/>
        </w:numPr>
        <w:autoSpaceDE/>
        <w:autoSpaceDN/>
        <w:spacing w:before="100" w:beforeAutospacing="1" w:after="100" w:afterAutospacing="1"/>
      </w:pPr>
      <w:r w:rsidRPr="005E4789">
        <w:t>Introduction  to MS power point (lecture duration = 45 min)</w:t>
      </w:r>
    </w:p>
    <w:p w:rsidR="00794490" w:rsidRPr="005E4789" w:rsidRDefault="00794490" w:rsidP="008B4DBC">
      <w:pPr>
        <w:widowControl/>
        <w:numPr>
          <w:ilvl w:val="0"/>
          <w:numId w:val="3"/>
        </w:numPr>
        <w:autoSpaceDE/>
        <w:autoSpaceDN/>
        <w:spacing w:before="100" w:beforeAutospacing="1" w:after="100" w:afterAutospacing="1"/>
      </w:pPr>
      <w:r w:rsidRPr="005E4789">
        <w:t>Practice tasks (2 hrs)</w:t>
      </w:r>
    </w:p>
    <w:p w:rsidR="00794490" w:rsidRPr="005E4789" w:rsidRDefault="00794490" w:rsidP="00794490">
      <w:pPr>
        <w:jc w:val="both"/>
      </w:pPr>
    </w:p>
    <w:p w:rsidR="00794490" w:rsidRPr="005E4789" w:rsidRDefault="00794490" w:rsidP="00794490">
      <w:pPr>
        <w:rPr>
          <w:b/>
          <w:color w:val="0000FF"/>
          <w:sz w:val="40"/>
        </w:rPr>
      </w:pPr>
      <w:r w:rsidRPr="005E4789">
        <w:rPr>
          <w:b/>
          <w:color w:val="0000FF"/>
          <w:sz w:val="40"/>
        </w:rPr>
        <w:t xml:space="preserve">Starting PowerPoint </w:t>
      </w:r>
    </w:p>
    <w:p w:rsidR="00794490" w:rsidRPr="005E4789" w:rsidRDefault="00794490" w:rsidP="00794490">
      <w:pPr>
        <w:pStyle w:val="Footer"/>
        <w:tabs>
          <w:tab w:val="left" w:pos="720"/>
        </w:tabs>
        <w:rPr>
          <w:noProof/>
          <w:sz w:val="24"/>
          <w:szCs w:val="24"/>
        </w:rPr>
      </w:pPr>
      <w:r w:rsidRPr="005E4789">
        <w:rPr>
          <w:noProof/>
          <w:sz w:val="20"/>
        </w:rPr>
        <w:drawing>
          <wp:anchor distT="0" distB="0" distL="274320" distR="274320" simplePos="0" relativeHeight="251691008" behindDoc="0" locked="0" layoutInCell="1" allowOverlap="1">
            <wp:simplePos x="0" y="0"/>
            <wp:positionH relativeFrom="column">
              <wp:posOffset>5191125</wp:posOffset>
            </wp:positionH>
            <wp:positionV relativeFrom="paragraph">
              <wp:posOffset>28575</wp:posOffset>
            </wp:positionV>
            <wp:extent cx="704850" cy="1047750"/>
            <wp:effectExtent l="0" t="0" r="0" b="0"/>
            <wp:wrapSquare wrapText="bothSides"/>
            <wp:docPr id="194" name="Picture 109" descr="PPT 2007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2007 0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1047750"/>
                    </a:xfrm>
                    <a:prstGeom prst="rect">
                      <a:avLst/>
                    </a:prstGeom>
                    <a:noFill/>
                  </pic:spPr>
                </pic:pic>
              </a:graphicData>
            </a:graphic>
          </wp:anchor>
        </w:drawing>
      </w:r>
    </w:p>
    <w:p w:rsidR="00794490" w:rsidRPr="005E4789" w:rsidRDefault="00794490" w:rsidP="00794490">
      <w:pPr>
        <w:rPr>
          <w:sz w:val="24"/>
          <w:szCs w:val="20"/>
        </w:rPr>
      </w:pPr>
      <w:r w:rsidRPr="005E4789">
        <w:rPr>
          <w:b/>
          <w:sz w:val="24"/>
        </w:rPr>
        <w:t xml:space="preserve">Double click quickly </w:t>
      </w:r>
      <w:r w:rsidRPr="005E4789">
        <w:rPr>
          <w:sz w:val="24"/>
        </w:rPr>
        <w:t xml:space="preserve">on the </w:t>
      </w:r>
      <w:r w:rsidRPr="005E4789">
        <w:rPr>
          <w:b/>
          <w:sz w:val="24"/>
        </w:rPr>
        <w:t xml:space="preserve">PowerPoint 2007 </w:t>
      </w:r>
      <w:r w:rsidRPr="005E4789">
        <w:rPr>
          <w:sz w:val="24"/>
        </w:rPr>
        <w:t xml:space="preserve">icon on the </w:t>
      </w:r>
      <w:r w:rsidRPr="005E4789">
        <w:rPr>
          <w:b/>
          <w:sz w:val="24"/>
        </w:rPr>
        <w:t>Windows desktop</w:t>
      </w:r>
      <w:r w:rsidRPr="005E4789">
        <w:rPr>
          <w:sz w:val="24"/>
        </w:rPr>
        <w:t xml:space="preserve"> (see </w:t>
      </w:r>
      <w:r w:rsidRPr="005E4789">
        <w:rPr>
          <w:b/>
          <w:sz w:val="24"/>
        </w:rPr>
        <w:t>image</w:t>
      </w:r>
      <w:r w:rsidRPr="005E4789">
        <w:rPr>
          <w:sz w:val="24"/>
        </w:rPr>
        <w:t xml:space="preserve"> on</w:t>
      </w:r>
      <w:r w:rsidRPr="005E4789">
        <w:rPr>
          <w:b/>
          <w:sz w:val="24"/>
        </w:rPr>
        <w:t xml:space="preserve"> right</w:t>
      </w:r>
      <w:r w:rsidRPr="005E4789">
        <w:rPr>
          <w:sz w:val="24"/>
        </w:rPr>
        <w:t xml:space="preserve">), or </w:t>
      </w:r>
      <w:r w:rsidRPr="005E4789">
        <w:rPr>
          <w:b/>
          <w:sz w:val="24"/>
        </w:rPr>
        <w:t xml:space="preserve">click </w:t>
      </w:r>
      <w:r w:rsidRPr="005E4789">
        <w:rPr>
          <w:sz w:val="24"/>
        </w:rPr>
        <w:t xml:space="preserve">the </w:t>
      </w:r>
      <w:r w:rsidRPr="005E4789">
        <w:rPr>
          <w:b/>
          <w:sz w:val="24"/>
        </w:rPr>
        <w:t>Start</w:t>
      </w:r>
      <w:r w:rsidRPr="005E4789">
        <w:rPr>
          <w:sz w:val="24"/>
        </w:rPr>
        <w:t xml:space="preserve"> button in the </w:t>
      </w:r>
      <w:r w:rsidRPr="005E4789">
        <w:rPr>
          <w:b/>
          <w:sz w:val="24"/>
        </w:rPr>
        <w:t>lower left corner</w:t>
      </w:r>
      <w:r w:rsidRPr="005E4789">
        <w:rPr>
          <w:sz w:val="24"/>
        </w:rPr>
        <w:t xml:space="preserve"> of the screen, and then </w:t>
      </w:r>
      <w:r w:rsidRPr="005E4789">
        <w:rPr>
          <w:b/>
          <w:sz w:val="24"/>
        </w:rPr>
        <w:t xml:space="preserve">clickAllPrograms, </w:t>
      </w:r>
      <w:r w:rsidRPr="005E4789">
        <w:rPr>
          <w:sz w:val="24"/>
        </w:rPr>
        <w:t xml:space="preserve">next move your cursor over </w:t>
      </w:r>
      <w:r w:rsidRPr="005E4789">
        <w:rPr>
          <w:b/>
          <w:sz w:val="24"/>
        </w:rPr>
        <w:t xml:space="preserve">Microsoft Office, </w:t>
      </w:r>
      <w:r w:rsidRPr="005E4789">
        <w:rPr>
          <w:sz w:val="24"/>
        </w:rPr>
        <w:t xml:space="preserve">then click </w:t>
      </w:r>
      <w:r w:rsidRPr="005E4789">
        <w:rPr>
          <w:b/>
          <w:sz w:val="24"/>
        </w:rPr>
        <w:t>MicrosoftPowerPoint 2007</w:t>
      </w:r>
      <w:r w:rsidRPr="005E4789">
        <w:rPr>
          <w:sz w:val="24"/>
        </w:rPr>
        <w:t>.</w:t>
      </w:r>
    </w:p>
    <w:p w:rsidR="00794490" w:rsidRPr="005E4789" w:rsidRDefault="00794490" w:rsidP="00794490">
      <w:pPr>
        <w:rPr>
          <w:sz w:val="24"/>
        </w:rPr>
      </w:pPr>
    </w:p>
    <w:p w:rsidR="00794490" w:rsidRPr="005E4789" w:rsidRDefault="00794490" w:rsidP="00794490">
      <w:pPr>
        <w:rPr>
          <w:sz w:val="24"/>
        </w:rPr>
      </w:pPr>
      <w:r w:rsidRPr="005E4789">
        <w:rPr>
          <w:sz w:val="24"/>
        </w:rPr>
        <w:t xml:space="preserve">In this tutorial, whenever we indicate that you need to </w:t>
      </w:r>
      <w:r w:rsidRPr="005E4789">
        <w:rPr>
          <w:b/>
          <w:sz w:val="24"/>
        </w:rPr>
        <w:t>click</w:t>
      </w:r>
      <w:r w:rsidRPr="005E4789">
        <w:rPr>
          <w:sz w:val="24"/>
        </w:rPr>
        <w:t xml:space="preserve"> a </w:t>
      </w:r>
      <w:r w:rsidRPr="005E4789">
        <w:rPr>
          <w:b/>
          <w:sz w:val="24"/>
        </w:rPr>
        <w:t>mouse button</w:t>
      </w:r>
      <w:r w:rsidRPr="005E4789">
        <w:rPr>
          <w:sz w:val="24"/>
        </w:rPr>
        <w:t xml:space="preserve">, it will mean to </w:t>
      </w:r>
      <w:r w:rsidRPr="005E4789">
        <w:rPr>
          <w:b/>
          <w:sz w:val="24"/>
        </w:rPr>
        <w:t>click</w:t>
      </w:r>
      <w:r w:rsidRPr="005E4789">
        <w:rPr>
          <w:sz w:val="24"/>
        </w:rPr>
        <w:t xml:space="preserve"> the </w:t>
      </w:r>
      <w:r w:rsidRPr="005E4789">
        <w:rPr>
          <w:b/>
          <w:sz w:val="24"/>
        </w:rPr>
        <w:t>left mouse button</w:t>
      </w:r>
      <w:r w:rsidRPr="005E4789">
        <w:rPr>
          <w:sz w:val="24"/>
        </w:rPr>
        <w:t xml:space="preserve"> – unless we indicate that you should click the right mouse button.  So, always move the cursor over the “place” we indicate and “click left” unless we tell you otherwise.</w:t>
      </w: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r w:rsidRPr="005E4789">
        <w:rPr>
          <w:sz w:val="24"/>
        </w:rPr>
        <w:t xml:space="preserve">In the image below you’ll immediately see that the </w:t>
      </w:r>
      <w:r w:rsidRPr="005E4789">
        <w:rPr>
          <w:b/>
          <w:sz w:val="24"/>
        </w:rPr>
        <w:t>Menu Bar</w:t>
      </w:r>
      <w:r w:rsidRPr="005E4789">
        <w:rPr>
          <w:sz w:val="24"/>
        </w:rPr>
        <w:t xml:space="preserve"> has been </w:t>
      </w:r>
      <w:r w:rsidRPr="005E4789">
        <w:rPr>
          <w:b/>
          <w:sz w:val="24"/>
        </w:rPr>
        <w:t>replaced</w:t>
      </w:r>
      <w:r w:rsidRPr="005E4789">
        <w:rPr>
          <w:sz w:val="24"/>
        </w:rPr>
        <w:t xml:space="preserve"> by </w:t>
      </w:r>
      <w:r w:rsidRPr="005E4789">
        <w:rPr>
          <w:b/>
          <w:color w:val="FF0000"/>
          <w:sz w:val="24"/>
        </w:rPr>
        <w:t>Tabs</w:t>
      </w:r>
      <w:r w:rsidRPr="005E4789">
        <w:rPr>
          <w:sz w:val="24"/>
        </w:rPr>
        <w:t xml:space="preserve"> and </w:t>
      </w:r>
      <w:r w:rsidRPr="005E4789">
        <w:rPr>
          <w:b/>
          <w:color w:val="FF0000"/>
          <w:sz w:val="24"/>
        </w:rPr>
        <w:t>Ribbons</w:t>
      </w:r>
      <w:r w:rsidRPr="005E4789">
        <w:rPr>
          <w:sz w:val="24"/>
        </w:rPr>
        <w:t xml:space="preserve">.  The </w:t>
      </w:r>
      <w:r w:rsidRPr="005E4789">
        <w:rPr>
          <w:b/>
          <w:sz w:val="24"/>
        </w:rPr>
        <w:t xml:space="preserve">Tabs </w:t>
      </w:r>
      <w:r w:rsidRPr="005E4789">
        <w:rPr>
          <w:sz w:val="24"/>
        </w:rPr>
        <w:t>and</w:t>
      </w:r>
      <w:r w:rsidRPr="005E4789">
        <w:rPr>
          <w:b/>
          <w:sz w:val="24"/>
        </w:rPr>
        <w:t xml:space="preserve"> Ribbons</w:t>
      </w:r>
      <w:r w:rsidRPr="005E4789">
        <w:rPr>
          <w:sz w:val="24"/>
        </w:rPr>
        <w:t xml:space="preserve"> are then </w:t>
      </w:r>
      <w:r w:rsidRPr="005E4789">
        <w:rPr>
          <w:b/>
          <w:sz w:val="24"/>
        </w:rPr>
        <w:t>divided into</w:t>
      </w:r>
      <w:r w:rsidRPr="005E4789">
        <w:rPr>
          <w:b/>
          <w:color w:val="FF0000"/>
          <w:sz w:val="24"/>
        </w:rPr>
        <w:t>Groups</w:t>
      </w:r>
      <w:r w:rsidRPr="005E4789">
        <w:rPr>
          <w:sz w:val="24"/>
        </w:rPr>
        <w:t xml:space="preserve">.  We’ll be working with these </w:t>
      </w:r>
      <w:r w:rsidRPr="005E4789">
        <w:rPr>
          <w:sz w:val="24"/>
        </w:rPr>
        <w:lastRenderedPageBreak/>
        <w:t xml:space="preserve">new features in detail as we move through the tutorial.  </w:t>
      </w:r>
    </w:p>
    <w:p w:rsidR="00794490" w:rsidRPr="005E4789" w:rsidRDefault="00A21A02" w:rsidP="00794490">
      <w:pPr>
        <w:rPr>
          <w:sz w:val="24"/>
        </w:rPr>
      </w:pPr>
      <w:r w:rsidRPr="00A21A02">
        <w:rPr>
          <w:noProof/>
          <w:sz w:val="20"/>
        </w:rPr>
        <w:pict>
          <v:line id="Straight Connector 108" o:spid="_x0000_s1172" style="position:absolute;flip:x;z-index:251685888;visibility:visible" from="545.95pt,17.55pt" to="587.9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TGPgIAAGkEAAAOAAAAZHJzL2Uyb0RvYy54bWysVE2P2yAQvVfqf0DcE9uJN81acVaVnbSH&#10;7TZStj+AALZRMSAgcaKq/70D+eju9lJVzYEMDDzevHl48XDsJTpw64RWJc7GKUZcUc2Eakv87Xk9&#10;mmPkPFGMSK14iU/c4Yfl+3eLwRR8ojstGbcIQJQrBlPizntTJImjHe+JG2vDFSQbbXviYWrbhFky&#10;AHovk0mazpJBW2asptw5WK3PSbyM+E3Dqf/aNI57JEsM3HwcbRx3YUyWC1K0lphO0AsN8g8seiIU&#10;XHqDqoknaG/FH1C9oFY73fgx1X2im0ZQHmuAarL0TTXbjhgeawFxnLnJ5P4fLH06bCwSDHqXQqsU&#10;6aFJW2+JaDuPKq0USKgtClnQajCugCOV2thQLT2qrXnU9LtDSlcdUS2PnJ9PBmCycCJ5dSRMnIEb&#10;d8MXzWAP2XsdhTs2tkeNFOZzOBjAQRx0jJ063TrFjx5RWLybTvMU+kkhNcln03nsZEKKABMOG+v8&#10;J657FIISS6GCkKQgh0fnA63fW8Ky0mshZTSDVGgo8XSeAX5IOS0FC9k4se2ukhYdCPhpvU7hF4t8&#10;s83qvWIRreOErS6xJ0JCjHxUx3lOpO9wuK3nDCPJ4QXJ9oInVbgP6gW+l+hsqB/36f1qvprno3wy&#10;W43ytK5HH9dVPpqtsw939bSuqjr7GahnedEJxrgK7K/mzvK/M8/lmZ1tebP3TafkNXoUFMhe/yPp&#10;2PrQ7bNvdpqdNvZqCfBz3Hx5e+HBvJxD/PILsfwFAAD//wMAUEsDBBQABgAIAAAAIQAj831+3wAA&#10;AAsBAAAPAAAAZHJzL2Rvd25yZXYueG1sTI/BTsMwDIbvSLxDZCRuLC1TKS1NJ9iE4DImxsTZa0Jb&#10;kThVk23l7fFOcPztT78/V4vJWXE0Y+g9KUhnCQhDjdc9tQp2H8839yBCRNJoPRkFPybAor68qLDU&#10;/kTv5riNreASCiUq6GIcSilD0xmHYeYHQ7z78qPDyHFspR7xxOXOytskuZMOe+ILHQ5m2Znme3tw&#10;Cpb5y3pF+LZps0/7ul7lT5uwm5S6vpoeH0BEM8U/GM76rA41O+39gXQQlnNSpAWzCuZZCuJMpHnG&#10;k72CfF6ArCv5/4f6FwAA//8DAFBLAQItABQABgAIAAAAIQC2gziS/gAAAOEBAAATAAAAAAAAAAAA&#10;AAAAAAAAAABbQ29udGVudF9UeXBlc10ueG1sUEsBAi0AFAAGAAgAAAAhADj9If/WAAAAlAEAAAsA&#10;AAAAAAAAAAAAAAAALwEAAF9yZWxzLy5yZWxzUEsBAi0AFAAGAAgAAAAhAGLuNMY+AgAAaQQAAA4A&#10;AAAAAAAAAAAAAAAALgIAAGRycy9lMm9Eb2MueG1sUEsBAi0AFAAGAAgAAAAhACPzfX7fAAAACwEA&#10;AA8AAAAAAAAAAAAAAAAAmAQAAGRycy9kb3ducmV2LnhtbFBLBQYAAAAABAAEAPMAAACkBQAAAAA=&#10;" strokecolor="red" strokeweight="3pt">
            <v:stroke endarrow="classic" endarrowlength="long"/>
          </v:line>
        </w:pict>
      </w:r>
      <w:r w:rsidRPr="00A21A02">
        <w:rPr>
          <w:noProof/>
          <w:sz w:val="20"/>
        </w:rPr>
        <w:pict>
          <v:shapetype id="_x0000_t202" coordsize="21600,21600" o:spt="202" path="m,l,21600r21600,l21600,xe">
            <v:stroke joinstyle="miter"/>
            <v:path gradientshapeok="t" o:connecttype="rect"/>
          </v:shapetype>
          <v:shape id="Text Box 107" o:spid="_x0000_s1175" type="#_x0000_t202" style="position:absolute;margin-left:76.45pt;margin-top:7.05pt;width:42.5pt;height:21.2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1cLQIAAFQEAAAOAAAAZHJzL2Uyb0RvYy54bWysVNtu2zAMfR+wfxD0vthJkyYx4hRdugwD&#10;ugvQ7gNkWY6FSaImKbG7rx8lu1l2wR6G+UEgReqQPCS9uem1IifhvART0ukkp0QYDrU0h5J+fty/&#10;WlHiAzM1U2BESZ+Epzfbly82nS3EDFpQtXAEQYwvOlvSNgRbZJnnrdDMT8AKg8YGnGYBVXfIasc6&#10;RNcqm+X5ddaBq60DLrzH27vBSLcJv2kEDx+bxotAVEkxt5BOl84qntl2w4qDY7aVfEyD/UMWmkmD&#10;Qc9QdywwcnTyNygtuQMPTZhw0Bk0jeQi1YDVTPNfqnlomRWpFiTH2zNN/v/B8g+nT47IGnuXLykx&#10;TGOTHkUfyGvoSbxDhjrrC3R8sOgaejSgd6rW23vgXzwxsGuZOYhb56BrBasxw2l8mV08HXB8BKm6&#10;91BjIHYMkID6xulIHxJCEB079XTuTkyG4+Xiar1coIWjaXa9Xi0XKQIrnh9b58NbAZpEoaQOm5/A&#10;2eneh5gMK55dYiwPStZ7qVRS3KHaKUdODAdln74R/Sc3ZUhX0qvVNM8HAv6CkeP3JwwtA468krqk&#10;q+gzDmGk7Y2p00AGJtUgY87KjDxG6gYSQ1/1Y18qqJ+QUQfDaOMqotCC+0ZJh2NdUv/1yJygRL0z&#10;2JX1dD6Pe5CU+WI5Q8VdWqpLCzMcoUoaKBnEXRh252idPLQYaZgDA7fYyUYmlmPLh6zGvHF0E/nj&#10;msXduNST14+fwfY7AAAA//8DAFBLAwQUAAYACAAAACEAARv7a94AAAAJAQAADwAAAGRycy9kb3du&#10;cmV2LnhtbEyPQU/DMAyF70j8h8hI3FjaQrutazpNSJwQQqxcuGWN11ZrnCrJtvLvMSe4+dlPz9+r&#10;trMdxQV9GBwpSBcJCKTWmYE6BZ/Ny8MKRIiajB4doYJvDLCtb28qXRp3pQ+87GMnOIRCqRX0MU6l&#10;lKHt0eqwcBMS347OWx1Z+k4ar68cbkeZJUkhrR6IP/R6wuce29P+bBW87dat1371GnGZ+/eimdLm&#10;9KXU/d2824CIOMc/M/ziMzrUzHRwZzJBjKzzbM1WHp5SEGzIHpe8OCjIiwJkXcn/DeofAAAA//8D&#10;AFBLAQItABQABgAIAAAAIQC2gziS/gAAAOEBAAATAAAAAAAAAAAAAAAAAAAAAABbQ29udGVudF9U&#10;eXBlc10ueG1sUEsBAi0AFAAGAAgAAAAhADj9If/WAAAAlAEAAAsAAAAAAAAAAAAAAAAALwEAAF9y&#10;ZWxzLy5yZWxzUEsBAi0AFAAGAAgAAAAhAJE77VwtAgAAVAQAAA4AAAAAAAAAAAAAAAAALgIAAGRy&#10;cy9lMm9Eb2MueG1sUEsBAi0AFAAGAAgAAAAhAAEb+2veAAAACQEAAA8AAAAAAAAAAAAAAAAAhwQA&#10;AGRycy9kb3ducmV2LnhtbFBLBQYAAAAABAAEAPMAAACSBQAAAAA=&#10;" strokecolor="red" strokeweight="3pt">
            <v:textbox style="mso-next-textbox:#Text Box 107">
              <w:txbxContent>
                <w:p w:rsidR="00DF5385" w:rsidRDefault="00DF5385" w:rsidP="00794490">
                  <w:pPr>
                    <w:jc w:val="center"/>
                    <w:rPr>
                      <w:rFonts w:ascii="Calibri" w:hAnsi="Calibri"/>
                      <w:b/>
                      <w:color w:val="FF0000"/>
                    </w:rPr>
                  </w:pPr>
                  <w:r>
                    <w:rPr>
                      <w:rFonts w:ascii="Calibri" w:hAnsi="Calibri"/>
                      <w:b/>
                      <w:color w:val="FF0000"/>
                    </w:rPr>
                    <w:t>Tabs</w:t>
                  </w:r>
                </w:p>
              </w:txbxContent>
            </v:textbox>
          </v:shape>
        </w:pict>
      </w:r>
      <w:r w:rsidRPr="00A21A02">
        <w:rPr>
          <w:noProof/>
          <w:sz w:val="20"/>
        </w:rPr>
        <w:pict>
          <v:shape id="Text Box 106" o:spid="_x0000_s1177" type="#_x0000_t202" style="position:absolute;margin-left:291.35pt;margin-top:7.05pt;width:52.35pt;height:21.2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2NLwIAAFsEAAAOAAAAZHJzL2Uyb0RvYy54bWysVNtu2zAMfR+wfxD0vtjJkjQ14hRdugwD&#10;ugvQ7gNkWY6FSaImKbGzrx8lu2l2wR6G+UEgReqQPCS9vum1IkfhvART0ukkp0QYDrU0+5J+edy9&#10;WlHiAzM1U2BESU/C05vNyxfrzhZiBi2oWjiCIMYXnS1pG4ItsszzVmjmJ2CFQWMDTrOAqttntWMd&#10;omuVzfJ8mXXgauuAC+/x9m4w0k3CbxrBw6em8SIQVVLMLaTTpbOKZ7ZZs2LvmG0lH9Ng/5CFZtJg&#10;0DPUHQuMHJz8DUpL7sBDEyYcdAZNI7lINWA10/yXah5aZkWqBcnx9kyT/3+w/OPxsyOyxt7lS0oM&#10;09ikR9EH8gZ6Eu+Qoc76Ah0fLLqGHg3onar19h74V08MbFtm9uLWOehawWrMcBpfZhdPBxwfQaru&#10;A9QYiB0CJKC+cTrSh4QQRMdOnc7diclwvFwu56v5ghKOptnyenW1SBFY8fTYOh/eCdAkCiV12PwE&#10;zo73PsRkWPHkEmN5ULLeSaWS4vbVVjlyZDgou/SN6D+5KUO6kr5eTfN8IOAvGDl+f8LQMuDIK6lL&#10;uoo+4xBG2t6aOg1kYFINMuaszMhjpG4gMfRVPzQtBogcV1CfkFgHw4TjRqLQgvtOSYfTXVL/7cCc&#10;oES9N9ic6+l8HtchKfPF1QwVd2mpLi3McIQqaaBkELdhWKGDdXLfYqRhHAzcYkMbmch+zmpMHyc4&#10;9WDctrgil3ryev4nbH4AAAD//wMAUEsDBBQABgAIAAAAIQAtw4ZH3QAAAAkBAAAPAAAAZHJzL2Rv&#10;d25yZXYueG1sTI/BTsMwEETvSPyDtUjcqJOqTUIap6qQOCGEaHrhto23SdTYjmy3DX/PcoLj6o1m&#10;3lbb2YziSj4MzipIFwkIsq3Tg+0UHJrXpwJEiGg1js6Sgm8KsK3v7yostbvZT7ruYye4xIYSFfQx&#10;TqWUoe3JYFi4iSyzk/MGI5++k9rjjcvNKJdJkkmDg+WFHid66ak97y9GwfvuufXoi7dI+dp/ZM2U&#10;NucvpR4f5t0GRKQ5/oXhV5/VoWano7tYHcSoYF0sc44yWKUgOJAV+QrEkUmWgawr+f+D+gcAAP//&#10;AwBQSwECLQAUAAYACAAAACEAtoM4kv4AAADhAQAAEwAAAAAAAAAAAAAAAAAAAAAAW0NvbnRlbnRf&#10;VHlwZXNdLnhtbFBLAQItABQABgAIAAAAIQA4/SH/1gAAAJQBAAALAAAAAAAAAAAAAAAAAC8BAABf&#10;cmVscy8ucmVsc1BLAQItABQABgAIAAAAIQC4FU2NLwIAAFsEAAAOAAAAAAAAAAAAAAAAAC4CAABk&#10;cnMvZTJvRG9jLnhtbFBLAQItABQABgAIAAAAIQAtw4ZH3QAAAAkBAAAPAAAAAAAAAAAAAAAAAIkE&#10;AABkcnMvZG93bnJldi54bWxQSwUGAAAAAAQABADzAAAAkwUAAAAA&#10;" strokecolor="red" strokeweight="3pt">
            <v:textbox style="mso-next-textbox:#Text Box 106">
              <w:txbxContent>
                <w:p w:rsidR="00DF5385" w:rsidRDefault="00DF5385" w:rsidP="00794490">
                  <w:pPr>
                    <w:jc w:val="center"/>
                    <w:rPr>
                      <w:rFonts w:ascii="Calibri" w:hAnsi="Calibri"/>
                      <w:b/>
                      <w:color w:val="FF0000"/>
                    </w:rPr>
                  </w:pPr>
                  <w:r>
                    <w:rPr>
                      <w:rFonts w:ascii="Calibri" w:hAnsi="Calibri"/>
                      <w:b/>
                      <w:color w:val="FF0000"/>
                    </w:rPr>
                    <w:t>Groups</w:t>
                  </w:r>
                </w:p>
              </w:txbxContent>
            </v:textbox>
          </v:shape>
        </w:pict>
      </w:r>
      <w:r w:rsidRPr="00A21A02">
        <w:rPr>
          <w:noProof/>
          <w:sz w:val="20"/>
        </w:rPr>
        <w:pict>
          <v:line id="Straight Connector 105" o:spid="_x0000_s1178" style="position:absolute;flip:x;z-index:251696128;visibility:visible" from="739.4pt,28.4pt" to="816.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0OIQQIAAGkEAAAOAAAAZHJzL2Uyb0RvYy54bWysVE2P2yAQvVfqf0DcE9ubb2udVWUn7WG7&#10;jZTtDyCAbVQMCNg4UdX/3oF402x7qarmQAZm5vFm5uH7h1Mn0ZFbJ7QqcDZOMeKKaiZUU+Cvz9vR&#10;EiPniWJEasULfOYOP6zfv7vvTc7vdKsl4xYBiHJ5bwrcem/yJHG05R1xY224AmetbUc8bG2TMEt6&#10;QO9kcpem86TXlhmrKXcOTquLE68jfl1z6r/UteMeyQIDNx9XG9dDWJP1PckbS0wr6ECD/AOLjggF&#10;l16hKuIJerHiD6hOUKudrv2Y6i7RdS0ojzVANVn6WzX7lhgea4HmOHNtk/t/sPTpuLNIMJhdOsNI&#10;kQ6GtPeWiKb1qNRKQQu1RcELveqNyyGlVDsbqqUntTePmn5zSOmyJarhkfPz2QBMFjKSNylh4wzc&#10;eOg/awYx5MXr2LhTbTtUS2E+hcQADs1Bpzip83VS/OQRhcPVYpUtYJ4UXLPJfLaI7BKSB5iQbKzz&#10;H7nuUDAKLIUKjSQ5OT46H2j9CgnHSm+FlFEMUqG+wJNllqYxw2kpWPCGOGebQyktOhLQ03abwi8W&#10;CZ7bMKtfFItoLSdsM9ieCAk28rE7znMifYvDbR1nGEkOL0g2A55U4T6oF/gO1kVQ31fparPcLKej&#10;6d18M5qmVTX6sC2no/k2W8yqSVWWVfYjUM+meSsY4yqwfxV3Nv078QzP7CLLq7yvfUreoseGAtnX&#10;/0g6jj5M+6Kbg2bnnX2VBOg5Bg9vLzyY2z3Yt1+I9U8AAAD//wMAUEsDBBQABgAIAAAAIQCeoKpn&#10;4AAAAAwBAAAPAAAAZHJzL2Rvd25yZXYueG1sTI9BT8JAEIXvJv6HzZh4ky1WWlK7JQoxekEiEs9L&#10;d2wbu7NNd4Hy75me5DR5eS9vvpcvBtuKI/a+caRgOolAIJXONFQp2H2/PcxB+KDJ6NYRKjijh0Vx&#10;e5PrzLgTfeFxGyrBJeQzraAOocuk9GWNVvuJ65DY+3W91YFlX0nT6xOX21Y+RlEirW6IP9S6w2WN&#10;5d/2YBUs0/f1ivTnppr9tB/rVfq68btBqfu74eUZRMAh/IdhxGd0KJhp7w5kvGhZP6VzZg8KZgnf&#10;MZHEMc/bj940Blnk8npEcQEAAP//AwBQSwECLQAUAAYACAAAACEAtoM4kv4AAADhAQAAEwAAAAAA&#10;AAAAAAAAAAAAAAAAW0NvbnRlbnRfVHlwZXNdLnhtbFBLAQItABQABgAIAAAAIQA4/SH/1gAAAJQB&#10;AAALAAAAAAAAAAAAAAAAAC8BAABfcmVscy8ucmVsc1BLAQItABQABgAIAAAAIQB0Y0OIQQIAAGkE&#10;AAAOAAAAAAAAAAAAAAAAAC4CAABkcnMvZTJvRG9jLnhtbFBLAQItABQABgAIAAAAIQCeoKpn4AAA&#10;AAwBAAAPAAAAAAAAAAAAAAAAAJsEAABkcnMvZG93bnJldi54bWxQSwUGAAAAAAQABADzAAAAqAUA&#10;AAAA&#10;" strokecolor="red" strokeweight="3pt">
            <v:stroke endarrow="classic" endarrowlength="long"/>
          </v:line>
        </w:pict>
      </w:r>
      <w:r w:rsidRPr="00A21A02">
        <w:rPr>
          <w:noProof/>
          <w:sz w:val="20"/>
        </w:rPr>
        <w:pict>
          <v:shape id="Text Box 104" o:spid="_x0000_s1176" type="#_x0000_t202" style="position:absolute;margin-left:183.6pt;margin-top:7.05pt;width:55.55pt;height:21.2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0OMAIAAFsEAAAOAAAAZHJzL2Uyb0RvYy54bWysVNtu2zAMfR+wfxD0vtjJkiY14hRdugwD&#10;ugvQ7gNkWY6FSaImKbGzrx8lu2l2wR6G+UEgReqQPCS9vum1IkfhvART0ukkp0QYDrU0+5J+edy9&#10;WlHiAzM1U2BESU/C05vNyxfrzhZiBi2oWjiCIMYXnS1pG4ItsszzVmjmJ2CFQWMDTrOAqttntWMd&#10;omuVzfL8KuvA1dYBF97j7d1gpJuE3zSCh09N40UgqqSYW0inS2cVz2yzZsXeMdtKPqbB/iELzaTB&#10;oGeoOxYYOTj5G5SW3IGHJkw46AyaRnKRasBqpvkv1Ty0zIpUC5Lj7Zkm//9g+cfjZ0dkjb3L55QY&#10;prFJj6IP5A30JN4hQ531BTo+WHQNPRrQO1Xr7T3wr54Y2LbM7MWtc9C1gtWY4TS+zC6eDjg+glTd&#10;B6gxEDsESEB943SkDwkhiI6dOp27E5PheLnMF/PVghKOptnV9Wq5SBFY8fTYOh/eCdAkCiV12PwE&#10;zo73PsRkWPHkEmN5ULLeSaWS4vbVVjlyZDgou/SN6D+5KUO6kr5eTfN8IOAvGDl+f8LQMuDIK6lL&#10;uoo+4xBG2t6aOg1kYFINMuaszMhjpG4gMfRVn5o2iwEixxXUJyTWwTDhuJEotOC+U9LhdJfUfzsw&#10;JyhR7w0253o6n8d1SMp8sZyh4i4t1aWFGY5QJQ2UDOI2DCt0sE7uW4w0jIOBW2xoIxPZz1mN6eME&#10;px6M2xZX5FJPXs//hM0PAAAA//8DAFBLAwQUAAYACAAAACEAZHxWRd4AAAAJAQAADwAAAGRycy9k&#10;b3ducmV2LnhtbEyPy07DMBBF90j8gzVI7KiTPpwQ4lQVEiuEEA0bdtNkSKLGdmS7bfh7hhVdju7R&#10;vWfK7WxGcSYfBmc1pIsEBNnGtYPtNHzWLw85iBDRtjg6Sxp+KMC2ur0psWjdxX7QeR87wSU2FKih&#10;j3EqpAxNTwbDwk1kOft23mDk03ey9XjhcjPKZZIoaXCwvNDjRM89Ncf9yWh42z02Hn3+Ginb+HdV&#10;T2l9/NL6/m7ePYGINMd/GP70WR0qdjq4k22DGDWsVLZklIN1CoKBdZavQBw0bJQCWZXy+oPqFwAA&#10;//8DAFBLAQItABQABgAIAAAAIQC2gziS/gAAAOEBAAATAAAAAAAAAAAAAAAAAAAAAABbQ29udGVu&#10;dF9UeXBlc10ueG1sUEsBAi0AFAAGAAgAAAAhADj9If/WAAAAlAEAAAsAAAAAAAAAAAAAAAAALwEA&#10;AF9yZWxzLy5yZWxzUEsBAi0AFAAGAAgAAAAhAN8aPQ4wAgAAWwQAAA4AAAAAAAAAAAAAAAAALgIA&#10;AGRycy9lMm9Eb2MueG1sUEsBAi0AFAAGAAgAAAAhAGR8VkXeAAAACQEAAA8AAAAAAAAAAAAAAAAA&#10;igQAAGRycy9kb3ducmV2LnhtbFBLBQYAAAAABAAEAPMAAACVBQAAAAA=&#10;" strokecolor="red" strokeweight="3pt">
            <v:textbox style="mso-next-textbox:#Text Box 104">
              <w:txbxContent>
                <w:p w:rsidR="00DF5385" w:rsidRDefault="00DF5385" w:rsidP="00794490">
                  <w:pPr>
                    <w:jc w:val="center"/>
                    <w:rPr>
                      <w:rFonts w:ascii="Calibri" w:hAnsi="Calibri"/>
                      <w:b/>
                      <w:color w:val="FF0000"/>
                    </w:rPr>
                  </w:pPr>
                  <w:r>
                    <w:rPr>
                      <w:rFonts w:ascii="Calibri" w:hAnsi="Calibri"/>
                      <w:b/>
                      <w:color w:val="FF0000"/>
                    </w:rPr>
                    <w:t>Ribbons</w:t>
                  </w:r>
                </w:p>
              </w:txbxContent>
            </v:textbox>
          </v:shape>
        </w:pict>
      </w:r>
      <w:r w:rsidRPr="00A21A02">
        <w:rPr>
          <w:noProof/>
          <w:sz w:val="20"/>
        </w:rPr>
        <w:pict>
          <v:line id="Straight Connector 103" o:spid="_x0000_s1173" style="position:absolute;flip:x;z-index:251686912;visibility:visible" from="688.85pt,28.4pt" to="720.6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xsQAIAAGkEAAAOAAAAZHJzL2Uyb0RvYy54bWysVMGO2jAQvVfqP1i+QxIIWzYCVlUC7WHb&#10;IrH9AGM7iVXHtmxDQFX/vWMTKNteqqoczNgz8zzz5jmLp1Mn0ZFbJ7Ra4mycYsQV1UyoZom/vmxG&#10;c4ycJ4oRqRVf4jN3+Gn19s2iNwWf6FZLxi0CEOWK3ixx670pksTRlnfEjbXhCpy1th3xsLVNwizp&#10;Ab2TySRNH5JeW2asptw5OK0uTryK+HXNqf9S1457JJcYavNxtXHdhzVZLUjRWGJaQYcyyD9U0RGh&#10;4NIbVEU8QQcr/oDqBLXa6dqPqe4SXdeC8tgDdJOlv3Wza4nhsRcgx5kbTe7/wdLPx61FgsHs0ilG&#10;inQwpJ23RDStR6VWCijUFgUvcNUbV0BKqbY2dEtPameeNf3mkNJlS1TDY80vZwMwWchIXqWEjTNw&#10;477/pBnEkIPXkbhTbTtUS2E+hsQADuSgU5zU+TYpfvKIwmGeTieTGUYUXNN8ludxkgkpAkxINtb5&#10;D1x3KBhLLIUKRJKCHJ+dD2X9CgnHSm+ElFEMUqEeQOdZmsYMp6VgwRvinG32pbToSEBPm00Kv9gk&#10;eO7DrD4oFtFaTth6sD0REmzkIzvOcyJ9i8NtHWcYSQ4vSDYDnlThPugX6h2si6C+P6aP6/l6no/y&#10;ycN6lKdVNXq/KfPRwyZ7N6umVVlW2Y9QepYXrWCMq1D9VdxZ/nfiGZ7ZRZY3ed94Sl6jR0Kh2Ot/&#10;LDqOPkz7opu9ZuetvUoC9ByDh7cXHsz9Huz7L8TqJwAAAP//AwBQSwMEFAAGAAgAAAAhAIIjH57g&#10;AAAADAEAAA8AAABkcnMvZG93bnJldi54bWxMj0FPwkAQhe8m/ofNmHiTbRGoKd0ShRi9IBEJ56U7&#10;to27s013gfrvHU5yey/z5c17xWJwVpywD60nBekoAYFUedNSrWD39frwBCJETUZbT6jgFwMsytub&#10;QufGn+kTT9tYCw6hkGsFTYxdLmWoGnQ6jHyHxLdv3zsd2fa1NL0+c7izcpwkM+l0S/yh0R0uG6x+&#10;tkenYJm9rVekPzb1dG/f16vsZRN2g1L3d8PzHETEIf7DcKnP1aHkTgd/JBOEZf+YZRmzCqYz3nAh&#10;JpN0DOLAKmUhy0Jejyj/AAAA//8DAFBLAQItABQABgAIAAAAIQC2gziS/gAAAOEBAAATAAAAAAAA&#10;AAAAAAAAAAAAAABbQ29udGVudF9UeXBlc10ueG1sUEsBAi0AFAAGAAgAAAAhADj9If/WAAAAlAEA&#10;AAsAAAAAAAAAAAAAAAAALwEAAF9yZWxzLy5yZWxzUEsBAi0AFAAGAAgAAAAhAA57TGxAAgAAaQQA&#10;AA4AAAAAAAAAAAAAAAAALgIAAGRycy9lMm9Eb2MueG1sUEsBAi0AFAAGAAgAAAAhAIIjH57gAAAA&#10;DAEAAA8AAAAAAAAAAAAAAAAAmgQAAGRycy9kb3ducmV2LnhtbFBLBQYAAAAABAAEAPMAAACnBQAA&#10;AAA=&#10;" strokecolor="red" strokeweight="3pt">
            <v:stroke endarrow="classic" endarrowlength="long"/>
          </v:line>
        </w:pict>
      </w:r>
    </w:p>
    <w:p w:rsidR="00794490" w:rsidRPr="005E4789" w:rsidRDefault="00794490" w:rsidP="00794490">
      <w:pPr>
        <w:rPr>
          <w:b/>
          <w:sz w:val="24"/>
        </w:rPr>
      </w:pPr>
      <w:r w:rsidRPr="005E4789">
        <w:rPr>
          <w:noProof/>
          <w:sz w:val="20"/>
        </w:rPr>
        <w:drawing>
          <wp:anchor distT="0" distB="0" distL="274320" distR="274320" simplePos="0" relativeHeight="251692032" behindDoc="0" locked="0" layoutInCell="1" allowOverlap="1">
            <wp:simplePos x="0" y="0"/>
            <wp:positionH relativeFrom="column">
              <wp:posOffset>39370</wp:posOffset>
            </wp:positionH>
            <wp:positionV relativeFrom="paragraph">
              <wp:posOffset>179705</wp:posOffset>
            </wp:positionV>
            <wp:extent cx="5939790" cy="3585845"/>
            <wp:effectExtent l="0" t="0" r="3810" b="0"/>
            <wp:wrapSquare wrapText="bothSides"/>
            <wp:docPr id="195" name="Picture 102" descr="PPT 2007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T 2007 0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585845"/>
                    </a:xfrm>
                    <a:prstGeom prst="rect">
                      <a:avLst/>
                    </a:prstGeom>
                    <a:noFill/>
                  </pic:spPr>
                </pic:pic>
              </a:graphicData>
            </a:graphic>
          </wp:anchor>
        </w:drawing>
      </w:r>
    </w:p>
    <w:p w:rsidR="00794490" w:rsidRPr="005E4789" w:rsidRDefault="00794490" w:rsidP="00794490">
      <w:pPr>
        <w:rPr>
          <w:b/>
          <w:sz w:val="24"/>
        </w:rPr>
      </w:pPr>
    </w:p>
    <w:p w:rsidR="00794490" w:rsidRPr="005E4789" w:rsidRDefault="00794490" w:rsidP="00794490">
      <w:pPr>
        <w:rPr>
          <w:sz w:val="24"/>
        </w:rPr>
      </w:pPr>
      <w:r w:rsidRPr="005E4789">
        <w:rPr>
          <w:b/>
          <w:sz w:val="24"/>
        </w:rPr>
        <w:t>Notice,</w:t>
      </w:r>
      <w:r w:rsidRPr="005E4789">
        <w:rPr>
          <w:sz w:val="24"/>
        </w:rPr>
        <w:t xml:space="preserve"> in </w:t>
      </w:r>
      <w:r w:rsidRPr="005E4789">
        <w:rPr>
          <w:b/>
          <w:sz w:val="24"/>
        </w:rPr>
        <w:t xml:space="preserve">the image </w:t>
      </w:r>
      <w:r w:rsidRPr="005E4789">
        <w:rPr>
          <w:sz w:val="24"/>
        </w:rPr>
        <w:t>on the</w:t>
      </w:r>
      <w:r w:rsidRPr="005E4789">
        <w:rPr>
          <w:b/>
          <w:sz w:val="24"/>
        </w:rPr>
        <w:t xml:space="preserve"> last page,</w:t>
      </w:r>
      <w:r w:rsidRPr="005E4789">
        <w:rPr>
          <w:sz w:val="24"/>
        </w:rPr>
        <w:t xml:space="preserve"> that the </w:t>
      </w:r>
      <w:r w:rsidRPr="005E4789">
        <w:rPr>
          <w:b/>
          <w:sz w:val="24"/>
        </w:rPr>
        <w:t>screen</w:t>
      </w:r>
      <w:r w:rsidRPr="005E4789">
        <w:rPr>
          <w:sz w:val="24"/>
        </w:rPr>
        <w:t xml:space="preserve"> is “sort of” </w:t>
      </w:r>
      <w:r w:rsidRPr="005E4789">
        <w:rPr>
          <w:b/>
          <w:sz w:val="24"/>
        </w:rPr>
        <w:t>divided</w:t>
      </w:r>
      <w:r w:rsidRPr="005E4789">
        <w:rPr>
          <w:sz w:val="24"/>
        </w:rPr>
        <w:t xml:space="preserve"> into </w:t>
      </w:r>
      <w:r w:rsidRPr="005E4789">
        <w:rPr>
          <w:b/>
          <w:sz w:val="24"/>
        </w:rPr>
        <w:t>three sections</w:t>
      </w:r>
      <w:r w:rsidRPr="005E4789">
        <w:rPr>
          <w:sz w:val="24"/>
        </w:rPr>
        <w:t xml:space="preserve">. </w:t>
      </w:r>
    </w:p>
    <w:p w:rsidR="00794490" w:rsidRPr="005E4789" w:rsidRDefault="00794490" w:rsidP="00794490">
      <w:pPr>
        <w:rPr>
          <w:sz w:val="24"/>
        </w:rPr>
      </w:pPr>
    </w:p>
    <w:p w:rsidR="00794490" w:rsidRPr="005E4789" w:rsidRDefault="00794490" w:rsidP="00794490">
      <w:pPr>
        <w:rPr>
          <w:sz w:val="24"/>
        </w:rPr>
      </w:pPr>
      <w:r w:rsidRPr="005E4789">
        <w:rPr>
          <w:b/>
          <w:sz w:val="24"/>
        </w:rPr>
        <w:t>Across the top</w:t>
      </w:r>
      <w:r w:rsidRPr="005E4789">
        <w:rPr>
          <w:sz w:val="24"/>
        </w:rPr>
        <w:t xml:space="preserve"> are the </w:t>
      </w:r>
      <w:r w:rsidRPr="005E4789">
        <w:rPr>
          <w:b/>
          <w:sz w:val="24"/>
        </w:rPr>
        <w:t>Microsoft Office Button</w:t>
      </w:r>
      <w:r w:rsidRPr="005E4789">
        <w:rPr>
          <w:sz w:val="24"/>
        </w:rPr>
        <w:t xml:space="preserve">, the </w:t>
      </w:r>
      <w:r w:rsidRPr="005E4789">
        <w:rPr>
          <w:b/>
          <w:sz w:val="24"/>
        </w:rPr>
        <w:t>Quick Access Toolbar</w:t>
      </w:r>
      <w:r w:rsidRPr="005E4789">
        <w:rPr>
          <w:sz w:val="24"/>
        </w:rPr>
        <w:t xml:space="preserve"> and the Tabs, Ribbons and Groups (indicated on the last page).</w:t>
      </w:r>
    </w:p>
    <w:p w:rsidR="00794490" w:rsidRPr="005E4789" w:rsidRDefault="00A21A02" w:rsidP="00794490">
      <w:pPr>
        <w:rPr>
          <w:sz w:val="24"/>
        </w:rPr>
      </w:pPr>
      <w:r w:rsidRPr="00A21A02">
        <w:rPr>
          <w:noProof/>
          <w:sz w:val="20"/>
        </w:rPr>
        <w:pict>
          <v:shape id="Text Box 101" o:spid="_x0000_s1179" type="#_x0000_t202" style="position:absolute;margin-left:-11.95pt;margin-top:8.2pt;width:142pt;height:21.2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vLgIAAFwEAAAOAAAAZHJzL2Uyb0RvYy54bWysVNuO2yAQfa/Uf0C8N3Yuu5u14qy22aaq&#10;tL1Iu/0AjLGNCgwFEjv9+g44SdOLVKmqHxAww5mZc2a8uhu0InvhvART0ukkp0QYDrU0bUk/P29f&#10;LSnxgZmaKTCipAfh6d365YtVbwsxgw5ULRxBEOOL3pa0C8EWWeZ5JzTzE7DCoLEBp1nAo2uz2rEe&#10;0bXKZnl+nfXgauuAC+/x9mE00nXCbxrBw8em8SIQVVLMLaTVpbWKa7ZesaJ1zHaSH9Ng/5CFZtJg&#10;0DPUAwuM7Jz8DUpL7sBDEyYcdAZNI7lINWA10/yXap46ZkWqBcnx9kyT/3+w/MP+kyOyRu3yKSWG&#10;aRTpWQyBvIaBxDtkqLe+QMcni65hQAN6p2q9fQT+xRMDm46ZVtw7B30nWI0ZppfZxdMRx0eQqn8P&#10;NQZiuwAJaGicjvQhIQTRUanDWZ2YDI8hl/l8kaOJo212fbu8uYrJZaw4vbbOh7cCNImbkjpUP6Gz&#10;/aMPo+vJJQbzoGS9lUqlg2urjXJkz7BTtuk7ov/kpgzpSzpfTjGRv2Hk+P0JQ8uAPa+kLuky+hy7&#10;MPL2xtSpIwOTatxjecpglZHIyN3IYhiqIak2P+lTQX1AZh2MLY4jiZsO3DdKemzvkvqvO+YEJeqd&#10;QXVup4tFnId0WFzdzPDgLi3VpYUZjlAlDZSM200YZ2hnnWw7jDT2g4F7VLSRieyY8ZjVMX1s4STX&#10;cdzijFyek9ePn8L6OwAAAP//AwBQSwMEFAAGAAgAAAAhAGfFzhHeAAAACQEAAA8AAABkcnMvZG93&#10;bnJldi54bWxMj8FOwzAQRO9I/IO1SNxaJ4GGJMSpKiROCCEaLty28ZJEje3Idtvw9ywnOK7maeZt&#10;vV3MJM7kw+isgnSdgCDbOT3aXsFH+7wqQISIVuPkLCn4pgDb5vqqxkq7i32n8z72gktsqFDBEONc&#10;SRm6gQyGtZvJcvblvMHIp++l9njhcjPJLElyaXC0vDDgTE8Ddcf9ySh43ZWdR1+8RHrY+Le8ndP2&#10;+KnU7c2yewQRaYl/MPzqszo07HRwJ6uDmBSssruSUQ7yexAMZHmSgjgo2BQlyKaW/z9ofgAAAP//&#10;AwBQSwECLQAUAAYACAAAACEAtoM4kv4AAADhAQAAEwAAAAAAAAAAAAAAAAAAAAAAW0NvbnRlbnRf&#10;VHlwZXNdLnhtbFBLAQItABQABgAIAAAAIQA4/SH/1gAAAJQBAAALAAAAAAAAAAAAAAAAAC8BAABf&#10;cmVscy8ucmVsc1BLAQItABQABgAIAAAAIQB+9rXvLgIAAFwEAAAOAAAAAAAAAAAAAAAAAC4CAABk&#10;cnMvZTJvRG9jLnhtbFBLAQItABQABgAIAAAAIQBnxc4R3gAAAAkBAAAPAAAAAAAAAAAAAAAAAIgE&#10;AABkcnMvZG93bnJldi54bWxQSwUGAAAAAAQABADzAAAAkwUAAAAA&#10;" strokecolor="red" strokeweight="3pt">
            <v:textbox style="mso-next-textbox:#Text Box 101">
              <w:txbxContent>
                <w:p w:rsidR="00DF5385" w:rsidRDefault="00DF5385" w:rsidP="00794490">
                  <w:pPr>
                    <w:jc w:val="center"/>
                    <w:rPr>
                      <w:rFonts w:ascii="Calibri" w:hAnsi="Calibri"/>
                      <w:b/>
                      <w:color w:val="FF0000"/>
                    </w:rPr>
                  </w:pPr>
                  <w:r>
                    <w:rPr>
                      <w:rFonts w:ascii="Calibri" w:hAnsi="Calibri"/>
                      <w:b/>
                      <w:color w:val="FF0000"/>
                    </w:rPr>
                    <w:t>Microsoft Office Button</w:t>
                  </w:r>
                </w:p>
              </w:txbxContent>
            </v:textbox>
          </v:shape>
        </w:pict>
      </w:r>
      <w:r w:rsidRPr="00A21A02">
        <w:rPr>
          <w:noProof/>
          <w:sz w:val="20"/>
        </w:rPr>
        <w:pict>
          <v:line id="Straight Connector 100" o:spid="_x0000_s1182" style="position:absolute;flip:x;z-index:251701248;visibility:visible;mso-wrap-distance-left:3.17497mm;mso-wrap-distance-right:3.17497mm" from="505pt,30.3pt" to="50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AOQIAAGQEAAAOAAAAZHJzL2Uyb0RvYy54bWysVMGO2yAQvVfqPyDuie2sN5u11llVdtIe&#10;tttI2X4AAWyjYkBA4kRV/70DcdLd9lJVzYEMDPNm5s3DD4/HXqIDt05oVeJsmmLEFdVMqLbEX1/W&#10;kwVGzhPFiNSKl/jEHX5cvn/3MJiCz3SnJeMWAYhyxWBK3HlviiRxtOM9cVNtuAJno21PPGxtmzBL&#10;BkDvZTJL03kyaMuM1ZQ7B6f12YmXEb9pOPVfmsZxj2SJoTYfVxvXXViT5QMpWktMJ+hYBvmHKnoi&#10;FCS9QtXEE7S34g+oXlCrnW78lOo+0U0jKI89QDdZ+ls3244YHnsBcpy50uT+Hyx9PmwsEgxmlwI/&#10;ivQwpK23RLSdR5VWCijUFgUvcDUYV0BIpTY2dEuPamueNP3mkNJVR1TLY80vJwMwWYhI3oSEjTOQ&#10;cTd81gzukL3XkbhjY3vUSGE+hcAADuSgY5zU6TopfvSIng8pnM5u7++y25iGFAEhxBnr/EeuexSM&#10;EkuhAoekIIcn50NFv66EY6XXQsqoA6nQUOKbRWg2uJyWggVv3Nh2V0mLDgSktF6n8BsTv7lm9V6x&#10;iNZxwlaj7YmQYCMfiXGeE+k7HLL1nGEkOTwe2Y54UoV80CrUO1pnLX2/T+9Xi9Uin+Sz+WqSp3U9&#10;+bCu8sl8nd3d1jd1VdXZj1B6lhedYIyrUP1F11n+d7oZX9hZkVdlX3lK3qJHQqHYy38sOk49DPos&#10;mZ1mp429qAGkHC+Pzy68ldd7sF9/HJY/AQAA//8DAFBLAwQUAAYACAAAACEAPF6PAd4AAAAMAQAA&#10;DwAAAGRycy9kb3ducmV2LnhtbEyPQU/DMAyF70j8h8hI3FgypHWoazrBJgSXMTEmzl7jtRWJUzXZ&#10;Vv49GTvAzc9+ev5eMR+cFUfqQ+tZw3ikQBBX3rRca9h+PN89gAgR2aD1TBq+KcC8vL4qMDf+xO90&#10;3MRapBAOOWpoYuxyKUPVkMMw8h1xuu197zAm2dfS9HhK4c7Ke6Uy6bDl9KHBjhYNVV+bg9OwmL6s&#10;loxv63ryaV9Xy+nTOmwHrW9vhscZiEhD/DPDGT+hQ5mYdv7AJgibtBqrVCZqyFQG4uy4bHa/0wRk&#10;Wcj/JcofAAAA//8DAFBLAQItABQABgAIAAAAIQC2gziS/gAAAOEBAAATAAAAAAAAAAAAAAAAAAAA&#10;AABbQ29udGVudF9UeXBlc10ueG1sUEsBAi0AFAAGAAgAAAAhADj9If/WAAAAlAEAAAsAAAAAAAAA&#10;AAAAAAAALwEAAF9yZWxzLy5yZWxzUEsBAi0AFAAGAAgAAAAhADj+p4A5AgAAZAQAAA4AAAAAAAAA&#10;AAAAAAAALgIAAGRycy9lMm9Eb2MueG1sUEsBAi0AFAAGAAgAAAAhADxejwHeAAAADAEAAA8AAAAA&#10;AAAAAAAAAAAAkwQAAGRycy9kb3ducmV2LnhtbFBLBQYAAAAABAAEAPMAAACeBQAAAAA=&#10;" strokecolor="red" strokeweight="3pt">
            <v:stroke endarrow="classic" endarrowlength="long"/>
          </v:line>
        </w:pict>
      </w:r>
      <w:r w:rsidRPr="00A21A02">
        <w:rPr>
          <w:noProof/>
          <w:sz w:val="20"/>
        </w:rPr>
        <w:pict>
          <v:shape id="Text Box 99" o:spid="_x0000_s1180" type="#_x0000_t202" style="position:absolute;margin-left:618.55pt;margin-top:37.2pt;width:147.5pt;height:21.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1QMAIAAFoEAAAOAAAAZHJzL2Uyb0RvYy54bWysVNtu2zAMfR+wfxD0vthJkyYx4hRdugwD&#10;ugvQ7gNkWbaFyaImKbGzry8lu2l2wR6G+UEgReqQPCS9uelbRY7COgk6p9NJSonQHEqp65x+fdy/&#10;WVHiPNMlU6BFTk/C0Zvt61ebzmRiBg2oUliCINplnclp473JksTxRrTMTcAIjcYKbMs8qrZOSss6&#10;RG9VMkvT66QDWxoLXDiHt3eDkW4jflUJ7j9XlROeqJxibj6eNp5FOJPthmW1ZaaRfEyD/UMWLZMa&#10;g56h7phn5GDlb1Ct5BYcVH7CoU2gqiQXsQasZpr+Us1Dw4yItSA5zpxpcv8Pln86frFEljldrynR&#10;rMUePYrek7fQE7xCfjrjMnR7MOjoe7zHPsdanbkH/s0RDbuG6VrcWgtdI1iJ+U3Dy+Ti6YDjAkjR&#10;fYQS47CDhwjUV7YN5CEdBNGxT6dzb0IuPIRcLa9mCzRxtM2u16vlIoZg2fNrY51/L6AlQcipxd5H&#10;dHa8dz5kw7JnlxDMgZLlXioVFVsXO2XJkeGc7OM3ov/kpjTpcnq1mqbpwMBfMFL8/oTRSo8Tr2Sb&#10;01XwGWcw8PZOl3EePZNqkDFnpUciA3cDi74v+tizeQgQSC6gPCGzFoYBx4VEoQH7g5IOhzun7vuB&#10;WUGJ+qCxO+vpfB62ISrzxXKGir20FJcWpjlC5dRTMog7P2zQwVhZNxhpmAcNt9jRSkayX7Ia08cB&#10;jj0Yly1syKUevV5+CdsnAAAA//8DAFBLAwQUAAYACAAAACEAY54BUuAAAAAMAQAADwAAAGRycy9k&#10;b3ducmV2LnhtbEyPQW/CMAyF75P2HyIj7TbSFmihNEVo0k7TNI3usltovbaicaokQPfvZ07j5mc/&#10;PX+v2E1mEBd0vrekIJ5HIJBq2/TUKviqXp/XIHzQ1OjBEir4RQ+78vGh0Hljr/SJl0NoBYeQz7WC&#10;LoQxl9LXHRrt53ZE4tuPdUYHlq6VjdNXDjeDTKIolUb3xB86PeJLh/XpcDYK3veb2mm3fguYrdxH&#10;Wo1xdfpW6mk27bcgAk7h3ww3fEaHkpmO9kyNFwPrZJHF7FWQLZcgbo7VIuHNkac43YAsC3lfovwD&#10;AAD//wMAUEsBAi0AFAAGAAgAAAAhALaDOJL+AAAA4QEAABMAAAAAAAAAAAAAAAAAAAAAAFtDb250&#10;ZW50X1R5cGVzXS54bWxQSwECLQAUAAYACAAAACEAOP0h/9YAAACUAQAACwAAAAAAAAAAAAAAAAAv&#10;AQAAX3JlbHMvLnJlbHNQSwECLQAUAAYACAAAACEAXEWdUDACAABaBAAADgAAAAAAAAAAAAAAAAAu&#10;AgAAZHJzL2Uyb0RvYy54bWxQSwECLQAUAAYACAAAACEAY54BUuAAAAAMAQAADwAAAAAAAAAAAAAA&#10;AACKBAAAZHJzL2Rvd25yZXYueG1sUEsFBgAAAAAEAAQA8wAAAJcFAAAAAA==&#10;" strokecolor="red" strokeweight="3pt">
            <v:textbox style="mso-next-textbox:#Text Box 99">
              <w:txbxContent>
                <w:p w:rsidR="00DF5385" w:rsidRDefault="00DF5385" w:rsidP="00794490">
                  <w:pPr>
                    <w:jc w:val="center"/>
                    <w:rPr>
                      <w:rFonts w:ascii="Calibri" w:hAnsi="Calibri"/>
                      <w:b/>
                      <w:color w:val="FF0000"/>
                    </w:rPr>
                  </w:pPr>
                  <w:r>
                    <w:rPr>
                      <w:rFonts w:ascii="Calibri" w:hAnsi="Calibri"/>
                      <w:b/>
                      <w:color w:val="FF0000"/>
                    </w:rPr>
                    <w:t>Quick Access Toolbar</w:t>
                  </w:r>
                </w:p>
              </w:txbxContent>
            </v:textbox>
          </v:shape>
        </w:pict>
      </w:r>
      <w:r w:rsidRPr="00A21A02">
        <w:rPr>
          <w:noProof/>
          <w:sz w:val="20"/>
        </w:rPr>
        <w:pict>
          <v:line id="Straight Connector 98" o:spid="_x0000_s1181" style="position:absolute;flip:x;z-index:251700224;visibility:visible;mso-wrap-distance-top:-3e-5mm;mso-wrap-distance-bottom:-3e-5mm" from="554.05pt,56.6pt" to="618.5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vOgIAAGIEAAAOAAAAZHJzL2Uyb0RvYy54bWysVE2P2yAQvVfqf0DcE9tZb5pYcVaVnbSH&#10;bRsp2x9AANuoGBCQOFHV/96BfDTbXqqqOZCBmXnMvHl48XTsJTpw64RWJc7GKUZcUc2Eakv89WU9&#10;mmHkPFGMSK14iU/c4afl2zeLwRR8ojstGbcIQJQrBlPizntTJImjHe+JG2vDFTgbbXviYWvbhFky&#10;AHovk0maTpNBW2asptw5OK3PTryM+E3Dqf/SNI57JEsMtfm42rjuwposF6RoLTGdoJcyyD9U0ROh&#10;4NIbVE08QXsr/oDqBbXa6caPqe4T3TSC8tgDdJOlv3Wz7YjhsRcgx5kbTe7/wdLPh41FgpV4DpNS&#10;pIcZbb0lou08qrRSwKC2CJzA1GBcAQmV2tjQKz2qrXnW9JtDSlcdUS2PFb+cDKBkISN5lRI2zsB9&#10;u+GTZhBD9l5H2o6N7VEjhfkYEgM4UIOOcU6n25z40SMKh7Nsnj3CNOnVlZAiIIQ8Y53/wHWPglFi&#10;KVRgkBTk8Ox8qOhXSDhWei2kjCqQCg0lfphlaRoznJaCBW+Ic7bdVdKiAwEhrdcp/GJ/4LkPs3qv&#10;WETrOGGri+2JkGAjH4lxnhPpOxxu6znDSHJ4OrK94EkV7oNWod6LdVbS93k6X81Ws3yUT6arUZ7W&#10;9ej9uspH03X27rF+qKuqzn6E0rO86ARjXIXqr6rO8r9TzeV9nfV40/WNp+Q1eiQUir3+x6Lj1MOg&#10;z5LZaXba2KsaQMgx+PLowku534N9/2lY/gQAAP//AwBQSwMEFAAGAAgAAAAhAA30vhzeAAAADQEA&#10;AA8AAABkcnMvZG93bnJldi54bWxMj0FLw0AQhe+C/2EZwZvdJEVTYjZFW0QvtViL52l2TYK7syG7&#10;beO/dwKC3ua9ebz5plyOzoqTGULnSUE6S0AYqr3uqFGwf3+6WYAIEUmj9WQUfJsAy+ryosRC+zO9&#10;mdMuNoJLKBSooI2xL6QMdWschpnvDfHu0w8OI8uhkXrAM5c7K7MkuZMOO+ILLfZm1Zr6a3d0Clb5&#10;82ZN+Lptbj/sy2adP27DflTq+mp8uAcRzRj/wjDhMzpUzHTwR9JBWNZpskg5O03zDMQUyeY5W4df&#10;S1al/P9F9QMAAP//AwBQSwECLQAUAAYACAAAACEAtoM4kv4AAADhAQAAEwAAAAAAAAAAAAAAAAAA&#10;AAAAW0NvbnRlbnRfVHlwZXNdLnhtbFBLAQItABQABgAIAAAAIQA4/SH/1gAAAJQBAAALAAAAAAAA&#10;AAAAAAAAAC8BAABfcmVscy8ucmVsc1BLAQItABQABgAIAAAAIQBva/AvOgIAAGIEAAAOAAAAAAAA&#10;AAAAAAAAAC4CAABkcnMvZTJvRG9jLnhtbFBLAQItABQABgAIAAAAIQAN9L4c3gAAAA0BAAAPAAAA&#10;AAAAAAAAAAAAAJQEAABkcnMvZG93bnJldi54bWxQSwUGAAAAAAQABADzAAAAnwUAAAAA&#10;" strokecolor="red" strokeweight="3pt">
            <v:stroke endarrow="classic" endarrowlength="long"/>
          </v:line>
        </w:pict>
      </w: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0" distB="0" distL="114300" distR="114300" simplePos="0" relativeHeight="251697152" behindDoc="0" locked="0" layoutInCell="1" allowOverlap="1">
            <wp:simplePos x="0" y="0"/>
            <wp:positionH relativeFrom="column">
              <wp:posOffset>-158750</wp:posOffset>
            </wp:positionH>
            <wp:positionV relativeFrom="paragraph">
              <wp:posOffset>282575</wp:posOffset>
            </wp:positionV>
            <wp:extent cx="6252210" cy="619760"/>
            <wp:effectExtent l="0" t="0" r="0" b="8890"/>
            <wp:wrapSquare wrapText="bothSides"/>
            <wp:docPr id="196" name="Picture 97" descr="PPT 2007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T 2007 0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2210" cy="619760"/>
                    </a:xfrm>
                    <a:prstGeom prst="rect">
                      <a:avLst/>
                    </a:prstGeom>
                    <a:noFill/>
                  </pic:spPr>
                </pic:pic>
              </a:graphicData>
            </a:graphic>
          </wp:anchor>
        </w:drawing>
      </w:r>
    </w:p>
    <w:p w:rsidR="00794490" w:rsidRPr="005E4789" w:rsidRDefault="00A21A02" w:rsidP="00794490">
      <w:pPr>
        <w:rPr>
          <w:sz w:val="24"/>
        </w:rPr>
      </w:pPr>
      <w:r w:rsidRPr="00A21A02">
        <w:rPr>
          <w:noProof/>
          <w:sz w:val="20"/>
        </w:rPr>
        <w:pict>
          <v:shape id="Text Box 96" o:spid="_x0000_s1183" type="#_x0000_t202" style="position:absolute;margin-left:2.15pt;margin-top:69.45pt;width:136.9pt;height:21.2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6lLwIAAFoEAAAOAAAAZHJzL2Uyb0RvYy54bWysVNtu2zAMfR+wfxD0vti5NE2MOEWXLsOA&#10;7gK0+wBZlm1hsqhJSuzs60vJbppdsIdhfhBIkTokD0lvbvpWkaOwToLO6XSSUiI0h1LqOqdfH/dv&#10;VpQ4z3TJFGiR05Nw9Gb7+tWmM5mYQQOqFJYgiHZZZ3LaeG+yJHG8ES1zEzBCo7EC2zKPqq2T0rIO&#10;0VuVzNJ0mXRgS2OBC+fw9m4w0m3EryrB/eeqcsITlVPMzcfTxrMIZ7LdsKy2zDSSj2mwf8iiZVJj&#10;0DPUHfOMHKz8DaqV3IKDyk84tAlUleQi1oDVTNNfqnlomBGxFiTHmTNN7v/B8k/HL5bIMqfrJSWa&#10;tdijR9F78hZ6glfIT2dchm4PBh19j/fY51irM/fAvzmiYdcwXYtba6FrBCsxv2l4mVw8HXBcACm6&#10;j1BiHHbwEIH6yraBPKSDIDr26XTuTciFh5DX89VyjiaOttlyvbq+iiFY9vzaWOffC2hJEHJqsfcR&#10;nR3vnQ/ZsOzZJQRzoGS5l0pFxdbFTllyZDgn+/iN6D+5KU26nM5X0zQdGPgLRorfnzBa6XHilWxz&#10;ugo+4wwG3t7pMs6jZ1INMuas9Ehk4G5g0fdFH3sWKQgkF1CekFkLw4DjQqLQgP1BSYfDnVP3/cCs&#10;oER90Nid9XSxCNsQlcXV9QwVe2kpLi1Mc4TKqadkEHd+2KCDsbJuMNIwDxpusaOVjGS/ZDWmjwMc&#10;ezAuW9iQSz16vfwStk8AAAD//wMAUEsDBBQABgAIAAAAIQC/zsex3gAAAAkBAAAPAAAAZHJzL2Rv&#10;d25yZXYueG1sTI/BTsMwEETvSPyDtUjcqJO2tG6IU1VInBBCNFy4beMliRrbke224e9ZTvS4M6PZ&#10;N+V2soM4U4i9dxryWQaCXONN71oNn/XLgwIREzqDg3ek4YcibKvbmxIL4y/ug8771AoucbFADV1K&#10;YyFlbDqyGGd+JMfetw8WE5+hlSbghcvtIOdZtpIWe8cfOhzpuaPmuD9ZDW+7TRMwqNdE68fwvqrH&#10;vD5+aX1/N+2eQCSa0n8Y/vAZHSpmOviTM1EMGpYLDrK8UBsQ7M/XKgdxYEXlS5BVKa8XVL8AAAD/&#10;/wMAUEsBAi0AFAAGAAgAAAAhALaDOJL+AAAA4QEAABMAAAAAAAAAAAAAAAAAAAAAAFtDb250ZW50&#10;X1R5cGVzXS54bWxQSwECLQAUAAYACAAAACEAOP0h/9YAAACUAQAACwAAAAAAAAAAAAAAAAAvAQAA&#10;X3JlbHMvLnJlbHNQSwECLQAUAAYACAAAACEA/k9+pS8CAABaBAAADgAAAAAAAAAAAAAAAAAuAgAA&#10;ZHJzL2Uyb0RvYy54bWxQSwECLQAUAAYACAAAACEAv87Hsd4AAAAJAQAADwAAAAAAAAAAAAAAAACJ&#10;BAAAZHJzL2Rvd25yZXYueG1sUEsFBgAAAAAEAAQA8wAAAJQFAAAAAA==&#10;" strokecolor="red" strokeweight="3pt">
            <v:textbox style="mso-next-textbox:#Text Box 96">
              <w:txbxContent>
                <w:p w:rsidR="00DF5385" w:rsidRDefault="00DF5385" w:rsidP="00794490">
                  <w:pPr>
                    <w:jc w:val="center"/>
                    <w:rPr>
                      <w:rFonts w:ascii="Calibri" w:hAnsi="Calibri"/>
                      <w:b/>
                      <w:color w:val="FF0000"/>
                    </w:rPr>
                  </w:pPr>
                  <w:r>
                    <w:rPr>
                      <w:rFonts w:ascii="Calibri" w:hAnsi="Calibri"/>
                      <w:b/>
                      <w:color w:val="FF0000"/>
                    </w:rPr>
                    <w:t>Microsoft Office Button</w:t>
                  </w:r>
                </w:p>
              </w:txbxContent>
            </v:textbox>
          </v:shape>
        </w:pict>
      </w:r>
      <w:r w:rsidRPr="00A21A02">
        <w:rPr>
          <w:noProof/>
          <w:sz w:val="20"/>
        </w:rPr>
        <w:pict>
          <v:shape id="Text Box 95" o:spid="_x0000_s1185" type="#_x0000_t202" style="position:absolute;margin-left:156.75pt;margin-top:69.45pt;width:144.3pt;height:21.2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HCMAIAAFoEAAAOAAAAZHJzL2Uyb0RvYy54bWysVNtu2zAMfR+wfxD0vthJ0zQx4hRdugwD&#10;ugvQ7gNkWbaFSaImKbG7rx8lJ1nQDXsY5gdBEqlD8hzS69tBK3IQzkswJZ1OckqE4VBL05b069Pu&#10;zZISH5ipmQIjSvosPL3dvH617m0hZtCBqoUjCGJ80duSdiHYIss874RmfgJWGDQ24DQLeHRtVjvW&#10;I7pW2SzPF1kPrrYOuPAeb+9HI90k/KYRPHxuGi8CUSXF3EJaXVqruGabNStax2wn+TEN9g9ZaCYN&#10;Bj1D3bPAyN7J36C05A48NGHCQWfQNJKLVANWM81fVPPYMStSLUiOt2ea/P+D5Z8OXxyRdUlX15QY&#10;plGjJzEE8hYGglfIT299gW6PFh3DgPeoc6rV2wfg3zwxsO2YacWdc9B3gtWY3zS+zC6ejjg+glT9&#10;R6gxDtsHSEBD43QkD+kgiI46PZ+1ibnwGHJ5NVtM0cTRNlusljcpuYwVp9fW+fBegCZxU1KH2id0&#10;dnjwIWbDipNLDOZByXonlUoH11Zb5ciBYZ/s0pcKeOGmDOlLerWc5vnIwF8wcvz+hKFlwI5XUpd0&#10;GX2OPRh5e2fq1I+BSTXuMWdljkRG7kYWw1ANSbPFSZ8K6mdk1sHY4DiQuOnA/aCkx+Yuqf++Z05Q&#10;oj4YVGc1nc/jNKTD/Ppmhgd3aakuLcxwhCppoGTcbsM4QXvrZNthpLEfDNyhoo1MZEfpx6yO6WMD&#10;Jw2OwxYn5PKcvH79EjY/AQAA//8DAFBLAwQUAAYACAAAACEALtG+vN8AAAALAQAADwAAAGRycy9k&#10;b3ducmV2LnhtbEyPwU7DMAyG70i8Q2QkbiztupWuNJ0mJE4IIVYu3LLGtNUap0qyrbz9zAmO9v/p&#10;9+dqO9tRnNGHwZGCdJGAQGqdGahT8Nm8PBQgQtRk9OgIFfxggG19e1Pp0rgLfeB5HzvBJRRKraCP&#10;cSqlDG2PVoeFm5A4+3be6sij76Tx+sLldpTLJMml1QPxhV5P+Nxje9yfrIK33ab12hevER/X/j1v&#10;prQ5fil1fzfvnkBEnOMfDL/6rA41Ox3ciUwQo4IszdaMcpAVGxBM5MkyBXHgTZGuQNaV/P9DfQUA&#10;AP//AwBQSwECLQAUAAYACAAAACEAtoM4kv4AAADhAQAAEwAAAAAAAAAAAAAAAAAAAAAAW0NvbnRl&#10;bnRfVHlwZXNdLnhtbFBLAQItABQABgAIAAAAIQA4/SH/1gAAAJQBAAALAAAAAAAAAAAAAAAAAC8B&#10;AABfcmVscy8ucmVsc1BLAQItABQABgAIAAAAIQAb9rHCMAIAAFoEAAAOAAAAAAAAAAAAAAAAAC4C&#10;AABkcnMvZTJvRG9jLnhtbFBLAQItABQABgAIAAAAIQAu0b683wAAAAsBAAAPAAAAAAAAAAAAAAAA&#10;AIoEAABkcnMvZG93bnJldi54bWxQSwUGAAAAAAQABADzAAAAlgUAAAAA&#10;" strokecolor="red" strokeweight="3pt">
            <v:textbox style="mso-next-textbox:#Text Box 95">
              <w:txbxContent>
                <w:p w:rsidR="00DF5385" w:rsidRDefault="00DF5385" w:rsidP="00794490">
                  <w:pPr>
                    <w:jc w:val="center"/>
                    <w:rPr>
                      <w:rFonts w:ascii="Calibri" w:hAnsi="Calibri"/>
                      <w:b/>
                      <w:color w:val="FF0000"/>
                    </w:rPr>
                  </w:pPr>
                  <w:r>
                    <w:rPr>
                      <w:rFonts w:ascii="Calibri" w:hAnsi="Calibri"/>
                      <w:b/>
                      <w:color w:val="FF0000"/>
                    </w:rPr>
                    <w:t>Quick Access Toolbar</w:t>
                  </w:r>
                </w:p>
              </w:txbxContent>
            </v:textbox>
          </v:shape>
        </w:pict>
      </w:r>
    </w:p>
    <w:p w:rsidR="00794490" w:rsidRPr="005E4789" w:rsidRDefault="00794490" w:rsidP="00794490">
      <w:pPr>
        <w:rPr>
          <w:sz w:val="24"/>
        </w:rPr>
      </w:pPr>
    </w:p>
    <w:p w:rsidR="00794490" w:rsidRPr="005E4789" w:rsidRDefault="00A21A02" w:rsidP="00794490">
      <w:pPr>
        <w:rPr>
          <w:sz w:val="24"/>
        </w:rPr>
      </w:pPr>
      <w:r w:rsidRPr="00A21A02">
        <w:rPr>
          <w:noProof/>
          <w:sz w:val="20"/>
        </w:rPr>
        <w:pict>
          <v:line id="Straight Connector 94" o:spid="_x0000_s1186" style="position:absolute;flip:x;z-index:251706368;visibility:visible" from="183.45pt,4.8pt" to="229.0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QAIAAGcEAAAOAAAAZHJzL2Uyb0RvYy54bWysVE2P2yAQvVfqf0Dcs7azzpe1zqqyk/aw&#10;3UbK9gcQwDYqBgRsnKjqf+9AvOlue6mq5kAGmHnzZubhu/tTL9GRWye0KnF2k2LEFdVMqLbEX5+2&#10;kyVGzhPFiNSKl/jMHb5fv393N5iCT3WnJeMWAYhyxWBK3HlviiRxtOM9cTfacAWXjbY98bC1bcIs&#10;GQC9l8k0TefJoC0zVlPuHJzWl0u8jvhNw6n/0jSOeyRLDNx8XG1cD2FN1nekaC0xnaAjDfIPLHoi&#10;FCS9QtXEE/RsxR9QvaBWO934G6r7RDeNoDzWANVk6W/V7DtieKwFmuPMtU3u/8HSx+POIsFKvMox&#10;UqSHGe29JaLtPKq0UtBBbRFcQqcG4woIqNTOhlrpSe3Ng6bfHFK66ohqeWT8dDaAkoWI5E1I2DgD&#10;+Q7DZ83Ahzx7Hdt2amyPGinMpxAYwKE16BTndL7OiZ88onA4W6yyKUyTwtV0tlpks5iLFAEmBBvr&#10;/EeuexSMEkuhQhtJQY4Pzgdav1zCsdJbIWWUglRoKPHtMkvTGOG0FCzcBj9n20MlLToSUNN2m8Jv&#10;TPzGzepnxSJaxwnbjLYnQoKNfOyO85xI3+GQrecMI8nh/ch2xJMq5IN6ge9oXeT0fZWuNsvNMp/k&#10;0/lmkqd1PfmwrfLJfJstZvVtXVV19iNQz/KiE4xxFdi/SDvL/0464yO7iPIq7mufkrfosaFA9uU/&#10;ko6jD9O+6Oag2XlnXyQBao7O48sLz+X1HuzX34f1TwAAAP//AwBQSwMEFAAGAAgAAAAhAMo6ya3f&#10;AAAACAEAAA8AAABkcnMvZG93bnJldi54bWxMj81OwzAQhO9IvIO1SNyoUyBpG7KpoBWil1L1R5y3&#10;sUki7HUUu214e8wJjqMZzXxTzAdrxFn3vnWMMB4lIDRXTrVcIxz2r3dTED4QKzKONcK39jAvr68K&#10;ypW78Fafd6EWsYR9TghNCF0upa8abcmPXKc5ep+utxSi7GuperrEcmvkfZJk0lLLcaGhTi8aXX3t&#10;ThZhMXlbL5neN3X6YVbr5eRl4w8D4u3N8PwEIugh/IXhFz+iQxmZju7EyguD8JBlsxhFmGUgov+Y&#10;TscgjghpkoIsC/n/QPkDAAD//wMAUEsBAi0AFAAGAAgAAAAhALaDOJL+AAAA4QEAABMAAAAAAAAA&#10;AAAAAAAAAAAAAFtDb250ZW50X1R5cGVzXS54bWxQSwECLQAUAAYACAAAACEAOP0h/9YAAACUAQAA&#10;CwAAAAAAAAAAAAAAAAAvAQAAX3JlbHMvLnJlbHNQSwECLQAUAAYACAAAACEAvqMj/0ACAABnBAAA&#10;DgAAAAAAAAAAAAAAAAAuAgAAZHJzL2Uyb0RvYy54bWxQSwECLQAUAAYACAAAACEAyjrJrd8AAAAI&#10;AQAADwAAAAAAAAAAAAAAAACaBAAAZHJzL2Rvd25yZXYueG1sUEsFBgAAAAAEAAQA8wAAAKYFAAAA&#10;AA==&#10;" strokecolor="red" strokeweight="3pt">
            <v:stroke endarrow="classic" endarrowlength="long"/>
          </v:line>
        </w:pict>
      </w:r>
      <w:r w:rsidRPr="00A21A02">
        <w:rPr>
          <w:noProof/>
          <w:sz w:val="20"/>
        </w:rPr>
        <w:pict>
          <v:line id="Straight Connector 93" o:spid="_x0000_s1184" style="position:absolute;flip:x;z-index:251704320;visibility:visible;mso-wrap-distance-left:3.17497mm;mso-wrap-distance-right:3.17497mm" from="48.2pt,4.8pt" to="48.2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HfOgIAAGIEAAAOAAAAZHJzL2Uyb0RvYy54bWysVMGO2yAQvVfqPyDuWduJN5tYcVaVnbSH&#10;7TbSbj+AALZRMSAgcaKq/96BeNPd9lJVzYEMMPNm5s3Dq/tTL9GRWye0KnF2k2LEFdVMqLbEX5+3&#10;kwVGzhPFiNSKl/jMHb5fv3+3GkzBp7rTknGLAES5YjAl7rw3RZI42vGeuBttuILLRtueeNjaNmGW&#10;DIDey2SapvNk0JYZqyl3Dk7ryyVeR/ym4dR/aRrHPZIlhtp8XG1c92FN1itStJaYTtCxDPIPVfRE&#10;KEh6haqJJ+hgxR9QvaBWO934G6r7RDeNoDz2AN1k6W/dPHXE8NgLkOPMlSb3/2Dp43FnkWAlXs4w&#10;UqSHGT15S0TbeVRppYBBbRFcAlODcQUEVGpnQ6/0pJ7Mg6bfHFK66ohqeaz4+WwAJQsRyZuQsHEG&#10;8u2Hz5qBDzl4HWk7NbZHjRTmUwgM4EANOsU5na9z4ieP6OWQwun0dnmX3cY0pAgIIc5Y5z9y3aNg&#10;lFgKFRgkBTk+OB8q+uUSjpXeCimjCqRCQ4lniyxNY4TTUrBwG/ycbfeVtOhIQEjbbQq/MfEbN6sP&#10;ikW0jhO2GW1PhAQb+UiM85xI3+GQrecMI8nh6ch2xJMq5INWod7Ruijp+zJdbhabRT7Jp/PNJE/r&#10;evJhW+WT+Ta7u61ndVXV2Y9QepYXnWCMq1D9i6qz/O9UM76vix6vur7ylLxFj4RCsS//seg49TDo&#10;i2T2mp139kUNIOToPD668FJe78F+/WlY/wQAAP//AwBQSwMEFAAGAAgAAAAhAHtR+qbaAAAABgEA&#10;AA8AAABkcnMvZG93bnJldi54bWxMjkFPwkAUhO8k/IfNI/EGW40Fqd0ShRi9IBGI50f32Tbuvm26&#10;C9R/7+IFT5PJTGa+fNFbI07U+caxgttJAoK4dLrhSsF+9zJ+AOEDskbjmBT8kIdFMRzkmGl35g86&#10;bUMl4gj7DBXUIbSZlL6syaKfuJY4Zl+usxii7SqpOzzHcWvkXZJMpcWG40ONLS1rKr+3R6tgOXtd&#10;rxjfN1X6ad7Wq9nzxu97pW5G/dMjiEB9uJbhgh/RoYhMB3dk7YVRMJ/ex+ZFQcT4zx4UpEkKssjl&#10;f/ziFwAA//8DAFBLAQItABQABgAIAAAAIQC2gziS/gAAAOEBAAATAAAAAAAAAAAAAAAAAAAAAABb&#10;Q29udGVudF9UeXBlc10ueG1sUEsBAi0AFAAGAAgAAAAhADj9If/WAAAAlAEAAAsAAAAAAAAAAAAA&#10;AAAALwEAAF9yZWxzLy5yZWxzUEsBAi0AFAAGAAgAAAAhALOQgd86AgAAYgQAAA4AAAAAAAAAAAAA&#10;AAAALgIAAGRycy9lMm9Eb2MueG1sUEsBAi0AFAAGAAgAAAAhAHtR+qbaAAAABgEAAA8AAAAAAAAA&#10;AAAAAAAAlAQAAGRycy9kb3ducmV2LnhtbFBLBQYAAAAABAAEAPMAAACbBQAAAAA=&#10;" strokecolor="red" strokeweight="3pt">
            <v:stroke endarrow="classic" endarrowlength="long"/>
          </v:line>
        </w:pict>
      </w:r>
    </w:p>
    <w:p w:rsidR="00794490" w:rsidRPr="005E4789" w:rsidRDefault="00794490" w:rsidP="00794490">
      <w:pPr>
        <w:rPr>
          <w:sz w:val="24"/>
        </w:rPr>
      </w:pPr>
      <w:r w:rsidRPr="005E4789">
        <w:rPr>
          <w:noProof/>
          <w:sz w:val="20"/>
        </w:rPr>
        <w:drawing>
          <wp:anchor distT="0" distB="0" distL="274320" distR="274320" simplePos="0" relativeHeight="251702272" behindDoc="0" locked="0" layoutInCell="1" allowOverlap="1">
            <wp:simplePos x="0" y="0"/>
            <wp:positionH relativeFrom="column">
              <wp:posOffset>337185</wp:posOffset>
            </wp:positionH>
            <wp:positionV relativeFrom="paragraph">
              <wp:posOffset>48260</wp:posOffset>
            </wp:positionV>
            <wp:extent cx="2047875" cy="675005"/>
            <wp:effectExtent l="0" t="0" r="9525" b="0"/>
            <wp:wrapSquare wrapText="bothSides"/>
            <wp:docPr id="197" name="Picture 92" descr="PPT 2007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PT 2007 0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675005"/>
                    </a:xfrm>
                    <a:prstGeom prst="rect">
                      <a:avLst/>
                    </a:prstGeom>
                    <a:noFill/>
                  </pic:spPr>
                </pic:pic>
              </a:graphicData>
            </a:graphic>
          </wp:anchor>
        </w:drawing>
      </w:r>
    </w:p>
    <w:p w:rsidR="00794490" w:rsidRPr="005E4789" w:rsidRDefault="00794490" w:rsidP="00794490">
      <w:pPr>
        <w:rPr>
          <w:sz w:val="24"/>
        </w:rPr>
      </w:pPr>
      <w:r w:rsidRPr="005E4789">
        <w:rPr>
          <w:sz w:val="24"/>
        </w:rPr>
        <w:t xml:space="preserve">If you </w:t>
      </w:r>
      <w:r w:rsidRPr="005E4789">
        <w:rPr>
          <w:b/>
          <w:sz w:val="24"/>
        </w:rPr>
        <w:t>refer</w:t>
      </w:r>
      <w:r w:rsidRPr="005E4789">
        <w:rPr>
          <w:sz w:val="24"/>
        </w:rPr>
        <w:t xml:space="preserve"> to the </w:t>
      </w:r>
      <w:r w:rsidRPr="005E4789">
        <w:rPr>
          <w:b/>
          <w:sz w:val="24"/>
        </w:rPr>
        <w:t>Introduction to Microsoft 2007 Tutorial</w:t>
      </w:r>
      <w:r w:rsidRPr="005E4789">
        <w:rPr>
          <w:sz w:val="24"/>
        </w:rPr>
        <w:t xml:space="preserve"> you’ll find a </w:t>
      </w:r>
      <w:r w:rsidRPr="005E4789">
        <w:rPr>
          <w:b/>
          <w:sz w:val="24"/>
        </w:rPr>
        <w:t>detailed explanation</w:t>
      </w:r>
      <w:r w:rsidRPr="005E4789">
        <w:rPr>
          <w:sz w:val="24"/>
        </w:rPr>
        <w:t xml:space="preserve"> of how to use these new features.</w:t>
      </w: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0" distB="0" distL="274320" distR="274320" simplePos="0" relativeHeight="251707392" behindDoc="0" locked="0" layoutInCell="1" allowOverlap="1">
            <wp:simplePos x="0" y="0"/>
            <wp:positionH relativeFrom="column">
              <wp:posOffset>27305</wp:posOffset>
            </wp:positionH>
            <wp:positionV relativeFrom="paragraph">
              <wp:posOffset>171450</wp:posOffset>
            </wp:positionV>
            <wp:extent cx="2178685" cy="1844675"/>
            <wp:effectExtent l="0" t="0" r="0" b="3175"/>
            <wp:wrapSquare wrapText="bothSides"/>
            <wp:docPr id="198" name="Picture 91" descr="PPT 2007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PT 2007 0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8685" cy="1844675"/>
                    </a:xfrm>
                    <a:prstGeom prst="rect">
                      <a:avLst/>
                    </a:prstGeom>
                    <a:noFill/>
                  </pic:spPr>
                </pic:pic>
              </a:graphicData>
            </a:graphic>
          </wp:anchor>
        </w:drawing>
      </w:r>
    </w:p>
    <w:p w:rsidR="00794490" w:rsidRPr="005E4789" w:rsidRDefault="00794490" w:rsidP="00794490">
      <w:pPr>
        <w:rPr>
          <w:sz w:val="24"/>
        </w:rPr>
      </w:pPr>
    </w:p>
    <w:p w:rsidR="00794490" w:rsidRPr="005E4789" w:rsidRDefault="00A21A02" w:rsidP="00794490">
      <w:pPr>
        <w:rPr>
          <w:sz w:val="24"/>
        </w:rPr>
      </w:pPr>
      <w:r w:rsidRPr="00A21A02">
        <w:rPr>
          <w:noProof/>
          <w:sz w:val="20"/>
        </w:rPr>
        <w:pict>
          <v:line id="Straight Connector 90" o:spid="_x0000_s1187" style="position:absolute;flip:x y;z-index:251708416;visibility:visible" from="-147.15pt,10.95pt" to="-6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DfQwIAAHIEAAAOAAAAZHJzL2Uyb0RvYy54bWysVMGO2yAQvVfqPyDuWdtZJ02sOKvKTtrD&#10;tl1pt70TwDYqBgRsnKjqv+9AnHTTXqqqOZCBmXkz83h4dXfoJdpz64RWJc5uUoy4opoJ1Zb469N2&#10;ssDIeaIYkVrxEh+5w3frt29Wgyn4VHdaMm4RgChXDKbEnfemSBJHO94Td6MNV+BstO2Jh61tE2bJ&#10;AOi9TKZpOk8GbZmxmnLn4LQ+OfE64jcNp/5L0zjukSwx9ObjauO6C2uyXpGitcR0go5tkH/ooidC&#10;QdELVE08Qc9W/AHVC2q1042/obpPdNMIyuMMME2W/jbNY0cMj7MAOc5caHL/D5Z+3j9YJFiJl0CP&#10;Ij3c0aO3RLSdR5VWChjUFoETmBqMKyChUg82zEoP6tHca/rdIaWrjqiWx46fjgZQspCRXKWEjTNQ&#10;bzd80gxiyLPXkbZDY3vUSGE+hsRofQtWKAMkoUO8sePlxvjBIwqHWbrI8nSGEQXffDbN8lksS4qA&#10;GLKNdf4D1z0KRomlUIFRUpD9vfOhw18h4VjprZAyqkIqNJT4dpGlacxwWgoWvCHO2XZXSYv2BIS1&#10;3abwGwtfhVn9rFhE6zhhm9H2REiwkY9EOc+J9B0O1XrOMJIcnpJsRzypQj0YGPodrZOyfizT5Wax&#10;WeSTfDrfTPK0rifvt1U+mW+zd7P6tq6qOvsZWs/yohOMcRW6P6s8y/9OReN7O+nzovMLT8k1eiQU&#10;mj3/x6ajCsLFnyS00+z4YM/qAGHH4PERhpfzeg/260/F+gUAAP//AwBQSwMEFAAGAAgAAAAhAIOO&#10;KZHhAAAADAEAAA8AAABkcnMvZG93bnJldi54bWxMj8tOwzAQRfdI/IM1SOxSJyZEJI1TIQRIILEg&#10;0L0bD0lUP9LYbcPfM6xgOZqje8+tN4s17IRzGL2TkK1SYOg6r0fXS/j8eErugIWonFbGO5TwjQE2&#10;zeVFrSrtz+4dT23sGYW4UCkJQ4xTxXnoBrQqrPyEjn5ffrYq0jn3XM/qTOHWcJGmBbdqdNQwqAkf&#10;Buz27dFKKPYv+Frm7WRG/fiWPt9uD4cyk/L6arlfA4u4xD8YfvVJHRpy2vmj04EZCYko8xtiJYis&#10;BEZEkomc5u2IFXkBvKn5/xHNDwAAAP//AwBQSwECLQAUAAYACAAAACEAtoM4kv4AAADhAQAAEwAA&#10;AAAAAAAAAAAAAAAAAAAAW0NvbnRlbnRfVHlwZXNdLnhtbFBLAQItABQABgAIAAAAIQA4/SH/1gAA&#10;AJQBAAALAAAAAAAAAAAAAAAAAC8BAABfcmVscy8ucmVsc1BLAQItABQABgAIAAAAIQDV0rDfQwIA&#10;AHIEAAAOAAAAAAAAAAAAAAAAAC4CAABkcnMvZTJvRG9jLnhtbFBLAQItABQABgAIAAAAIQCDjimR&#10;4QAAAAwBAAAPAAAAAAAAAAAAAAAAAJ0EAABkcnMvZG93bnJldi54bWxQSwUGAAAAAAQABADzAAAA&#10;qwUAAAAA&#10;" strokecolor="red" strokeweight="3pt">
            <v:stroke endarrow="classic" endarrowlength="long"/>
          </v:line>
        </w:pict>
      </w:r>
    </w:p>
    <w:p w:rsidR="00794490" w:rsidRPr="005E4789" w:rsidRDefault="00794490" w:rsidP="00794490">
      <w:pPr>
        <w:rPr>
          <w:sz w:val="24"/>
        </w:rPr>
      </w:pPr>
    </w:p>
    <w:p w:rsidR="00794490" w:rsidRPr="005E4789" w:rsidRDefault="00794490" w:rsidP="00794490">
      <w:pPr>
        <w:rPr>
          <w:sz w:val="24"/>
        </w:rPr>
      </w:pPr>
      <w:r w:rsidRPr="005E4789">
        <w:rPr>
          <w:sz w:val="24"/>
        </w:rPr>
        <w:t xml:space="preserve">On the </w:t>
      </w:r>
      <w:r w:rsidRPr="005E4789">
        <w:rPr>
          <w:b/>
          <w:sz w:val="24"/>
        </w:rPr>
        <w:t xml:space="preserve">left side </w:t>
      </w:r>
      <w:r w:rsidRPr="005E4789">
        <w:rPr>
          <w:sz w:val="24"/>
        </w:rPr>
        <w:t xml:space="preserve">of the PowerPoint screen you’ll see an </w:t>
      </w:r>
      <w:r w:rsidRPr="005E4789">
        <w:rPr>
          <w:b/>
          <w:sz w:val="24"/>
        </w:rPr>
        <w:t>area</w:t>
      </w:r>
      <w:r w:rsidRPr="005E4789">
        <w:rPr>
          <w:sz w:val="24"/>
        </w:rPr>
        <w:t xml:space="preserve"> that indicates </w:t>
      </w:r>
      <w:r w:rsidRPr="005E4789">
        <w:rPr>
          <w:b/>
          <w:sz w:val="24"/>
        </w:rPr>
        <w:t xml:space="preserve">Outline </w:t>
      </w:r>
      <w:r w:rsidRPr="005E4789">
        <w:rPr>
          <w:sz w:val="24"/>
        </w:rPr>
        <w:t>and</w:t>
      </w:r>
      <w:r w:rsidRPr="005E4789">
        <w:rPr>
          <w:b/>
          <w:sz w:val="24"/>
        </w:rPr>
        <w:t xml:space="preserve"> Slides</w:t>
      </w:r>
      <w:r w:rsidRPr="005E4789">
        <w:rPr>
          <w:sz w:val="24"/>
        </w:rPr>
        <w:t xml:space="preserve"> at the </w:t>
      </w:r>
      <w:r w:rsidRPr="005E4789">
        <w:rPr>
          <w:b/>
          <w:sz w:val="24"/>
        </w:rPr>
        <w:t>top</w:t>
      </w:r>
      <w:r w:rsidRPr="005E4789">
        <w:rPr>
          <w:sz w:val="24"/>
        </w:rPr>
        <w:t xml:space="preserve">.  When you first open PowerPoint 2007 you’ll </w:t>
      </w:r>
      <w:r w:rsidRPr="005E4789">
        <w:rPr>
          <w:b/>
          <w:sz w:val="24"/>
        </w:rPr>
        <w:t>notice</w:t>
      </w:r>
      <w:r w:rsidRPr="005E4789">
        <w:rPr>
          <w:sz w:val="24"/>
        </w:rPr>
        <w:t xml:space="preserve"> that the </w:t>
      </w:r>
      <w:r w:rsidRPr="005E4789">
        <w:rPr>
          <w:b/>
          <w:sz w:val="24"/>
        </w:rPr>
        <w:t>Slides Tab</w:t>
      </w:r>
      <w:r w:rsidRPr="005E4789">
        <w:rPr>
          <w:sz w:val="24"/>
        </w:rPr>
        <w:t xml:space="preserve"> is “</w:t>
      </w:r>
      <w:r w:rsidRPr="005E4789">
        <w:rPr>
          <w:b/>
          <w:sz w:val="24"/>
        </w:rPr>
        <w:t>white</w:t>
      </w:r>
      <w:r w:rsidRPr="005E4789">
        <w:rPr>
          <w:sz w:val="24"/>
        </w:rPr>
        <w:t xml:space="preserve">.”  This means that you’ll be able to </w:t>
      </w:r>
      <w:r w:rsidRPr="005E4789">
        <w:rPr>
          <w:b/>
          <w:sz w:val="24"/>
        </w:rPr>
        <w:t>see a small version of each slide</w:t>
      </w:r>
      <w:r w:rsidRPr="005E4789">
        <w:rPr>
          <w:sz w:val="24"/>
        </w:rPr>
        <w:t xml:space="preserve"> as we create it.</w:t>
      </w: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0" distB="0" distL="274320" distR="274320" simplePos="0" relativeHeight="251709440" behindDoc="0" locked="0" layoutInCell="1" allowOverlap="1">
            <wp:simplePos x="0" y="0"/>
            <wp:positionH relativeFrom="column">
              <wp:posOffset>2277745</wp:posOffset>
            </wp:positionH>
            <wp:positionV relativeFrom="paragraph">
              <wp:posOffset>99695</wp:posOffset>
            </wp:positionV>
            <wp:extent cx="3554730" cy="2646045"/>
            <wp:effectExtent l="0" t="0" r="7620" b="1905"/>
            <wp:wrapSquare wrapText="bothSides"/>
            <wp:docPr id="199" name="Picture 89" descr="PPT 2007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PT 2007 0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4730" cy="2646045"/>
                    </a:xfrm>
                    <a:prstGeom prst="rect">
                      <a:avLst/>
                    </a:prstGeom>
                    <a:noFill/>
                  </pic:spPr>
                </pic:pic>
              </a:graphicData>
            </a:graphic>
          </wp:anchor>
        </w:drawing>
      </w: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b/>
          <w:color w:val="0000FF"/>
          <w:sz w:val="32"/>
          <w:szCs w:val="32"/>
        </w:rPr>
      </w:pPr>
      <w:r w:rsidRPr="005E4789">
        <w:rPr>
          <w:b/>
          <w:color w:val="0000FF"/>
          <w:sz w:val="32"/>
          <w:szCs w:val="32"/>
        </w:rPr>
        <w:t>Beginning the presentation</w:t>
      </w:r>
    </w:p>
    <w:p w:rsidR="00794490" w:rsidRPr="005E4789" w:rsidRDefault="00794490" w:rsidP="00794490">
      <w:pPr>
        <w:rPr>
          <w:b/>
          <w:sz w:val="24"/>
          <w:szCs w:val="24"/>
        </w:rPr>
      </w:pPr>
    </w:p>
    <w:p w:rsidR="00794490" w:rsidRPr="005E4789" w:rsidRDefault="00794490" w:rsidP="00794490">
      <w:pPr>
        <w:rPr>
          <w:b/>
          <w:color w:val="0000FF"/>
          <w:sz w:val="24"/>
          <w:szCs w:val="20"/>
          <w:u w:val="single"/>
        </w:rPr>
      </w:pPr>
      <w:r w:rsidRPr="005E4789">
        <w:rPr>
          <w:b/>
          <w:color w:val="0000FF"/>
          <w:sz w:val="30"/>
        </w:rPr>
        <w:t>Slide 1</w:t>
      </w:r>
    </w:p>
    <w:p w:rsidR="00794490" w:rsidRPr="005E4789" w:rsidRDefault="00794490" w:rsidP="00794490">
      <w:pPr>
        <w:rPr>
          <w:b/>
          <w:sz w:val="24"/>
          <w:u w:val="single"/>
        </w:rPr>
      </w:pPr>
    </w:p>
    <w:p w:rsidR="00794490" w:rsidRPr="005E4789" w:rsidRDefault="00794490" w:rsidP="00794490">
      <w:pPr>
        <w:rPr>
          <w:sz w:val="24"/>
        </w:rPr>
      </w:pPr>
      <w:r w:rsidRPr="005E4789">
        <w:rPr>
          <w:sz w:val="24"/>
        </w:rPr>
        <w:t xml:space="preserve">In PowerPoint 2007 a </w:t>
      </w:r>
      <w:r w:rsidRPr="005E4789">
        <w:rPr>
          <w:b/>
          <w:sz w:val="24"/>
        </w:rPr>
        <w:t>Slide Layout</w:t>
      </w:r>
      <w:r w:rsidRPr="005E4789">
        <w:rPr>
          <w:sz w:val="24"/>
        </w:rPr>
        <w:t xml:space="preserve"> named </w:t>
      </w:r>
      <w:r w:rsidRPr="005E4789">
        <w:rPr>
          <w:b/>
          <w:sz w:val="24"/>
        </w:rPr>
        <w:t>Title Slide always appears first</w:t>
      </w:r>
      <w:r w:rsidRPr="005E4789">
        <w:rPr>
          <w:sz w:val="24"/>
        </w:rPr>
        <w:t>. PowerPoint “thinks” that you want to start your presentation with a title.  So, logically, the Title Slide appears in the main section of the screen.</w:t>
      </w:r>
    </w:p>
    <w:p w:rsidR="00794490" w:rsidRPr="005E4789" w:rsidRDefault="00794490" w:rsidP="00794490">
      <w:pPr>
        <w:rPr>
          <w:sz w:val="24"/>
        </w:rPr>
      </w:pPr>
    </w:p>
    <w:p w:rsidR="00794490" w:rsidRPr="005E4789" w:rsidRDefault="00794490" w:rsidP="00794490">
      <w:pPr>
        <w:rPr>
          <w:sz w:val="24"/>
        </w:rPr>
      </w:pPr>
      <w:r w:rsidRPr="005E4789">
        <w:rPr>
          <w:sz w:val="24"/>
        </w:rPr>
        <w:t>After you understand PowerPoint a bit more, you can choose any of the layouts you desire. We’ll show you how to do this as we proceed through the tutorial.</w:t>
      </w:r>
    </w:p>
    <w:p w:rsidR="00794490" w:rsidRPr="005E4789" w:rsidRDefault="00794490" w:rsidP="00794490">
      <w:pPr>
        <w:rPr>
          <w:sz w:val="24"/>
        </w:rPr>
      </w:pPr>
      <w:r w:rsidRPr="005E4789">
        <w:rPr>
          <w:noProof/>
          <w:sz w:val="20"/>
        </w:rPr>
        <w:drawing>
          <wp:anchor distT="0" distB="0" distL="274320" distR="274320" simplePos="0" relativeHeight="251710464" behindDoc="0" locked="0" layoutInCell="1" allowOverlap="1">
            <wp:simplePos x="0" y="0"/>
            <wp:positionH relativeFrom="column">
              <wp:posOffset>4952365</wp:posOffset>
            </wp:positionH>
            <wp:positionV relativeFrom="paragraph">
              <wp:posOffset>12065</wp:posOffset>
            </wp:positionV>
            <wp:extent cx="1170305" cy="652145"/>
            <wp:effectExtent l="0" t="0" r="0" b="0"/>
            <wp:wrapSquare wrapText="bothSides"/>
            <wp:docPr id="200" name="Picture 87" descr="PPT 2007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PT 2007 09"/>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0305" cy="652145"/>
                    </a:xfrm>
                    <a:prstGeom prst="rect">
                      <a:avLst/>
                    </a:prstGeom>
                    <a:noFill/>
                  </pic:spPr>
                </pic:pic>
              </a:graphicData>
            </a:graphic>
          </wp:anchor>
        </w:drawing>
      </w:r>
    </w:p>
    <w:p w:rsidR="00794490" w:rsidRPr="005E4789" w:rsidRDefault="00A21A02" w:rsidP="00794490">
      <w:pPr>
        <w:rPr>
          <w:sz w:val="24"/>
        </w:rPr>
      </w:pPr>
      <w:r w:rsidRPr="00A21A02">
        <w:rPr>
          <w:noProof/>
          <w:sz w:val="20"/>
        </w:rPr>
        <w:pict>
          <v:line id="Straight Connector 86" o:spid="_x0000_s1174" style="position:absolute;flip:y;z-index:251687936;visibility:visible" from="344.95pt,3.9pt" to="394.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3xPwIAAGYEAAAOAAAAZHJzL2Uyb0RvYy54bWysVMGO2yAQvVfqPyDuie2Nk81a66wqO+ll&#10;242Ube8EsI2KAQGJE1X99w7Em+62l6pqDmRgZt68GR6+fzj1Eh25dUKrEmfTFCOuqGZCtSX+8ryZ&#10;LDFynihGpFa8xGfu8MPq/bv7wRT8RndaMm4RgChXDKbEnfemSBJHO94TN9WGK3A22vbEw9a2CbNk&#10;APReJjdpukgGbZmxmnLn4LS+OPEq4jcNp/6paRz3SJYYuPm42rjuw5qs7knRWmI6QUca5B9Y9EQo&#10;KHqFqokn6GDFH1C9oFY73fgp1X2im0ZQHnuAbrL0t252HTE89gLDceY6Jvf/YOnn49YiwUq8XGCk&#10;SA93tPOWiLbzqNJKwQS1ReCESQ3GFZBQqa0NvdKT2plHTb85pHTVEdXyyPj5bAAlCxnJm5SwcQbq&#10;7YdPmkEMOXgdx3ZqbI8aKczXkBjAYTToFO/pfL0nfvKIwuFils8Wc4wouOazu9t5LEWKgBJyjXX+&#10;I9c9CkaJpVBhiqQgx0fnA6tfIeFY6Y2QMipBKjSUeLbM0jRmOC0FC94Q52y7r6RFRwJi2mxS+I2F&#10;34RZfVAsonWcsPVoeyIk2MjH4TjPifQdDtV6zjCSHJ6PbEc8qUI9aBf4jtZFTd/v0rv1cr3MJ/nN&#10;Yj3J07qefNhU+WSxyW7n9ayuqjr7EahnedEJxrgK7F+UneV/p5zxjV00edX2dU7JW/Q4UCD78h9J&#10;x5sPl32RzV6z89a+KALEHIPHhxdey+s92K8/D6ufAAAA//8DAFBLAwQUAAYACAAAACEALmViYN0A&#10;AAAIAQAADwAAAGRycy9kb3ducmV2LnhtbEyPzU7DMBCE70i8g7VI3KgDiPw1TgWtEFxKRak4u/E2&#10;ibDXUey24e1ZTnDb0XyanakWk7PihGPoPSm4nSUgkBpvemoV7D6eb3IQIWoy2npCBd8YYFFfXlS6&#10;NP5M73jaxlZwCIVSK+hiHEopQ9Oh02HmByT2Dn50OrIcW2lGfeZwZ+VdkqTS6Z74Q6cHXHbYfG2P&#10;TsEye1mvSL9t2odP+7peZU+bsJuUur6aHucgIk7xD4bf+lwdau6090cyQVgFaV4UjCrIeAH7WV7w&#10;sWcwvQdZV/L/gPoHAAD//wMAUEsBAi0AFAAGAAgAAAAhALaDOJL+AAAA4QEAABMAAAAAAAAAAAAA&#10;AAAAAAAAAFtDb250ZW50X1R5cGVzXS54bWxQSwECLQAUAAYACAAAACEAOP0h/9YAAACUAQAACwAA&#10;AAAAAAAAAAAAAAAvAQAAX3JlbHMvLnJlbHNQSwECLQAUAAYACAAAACEAhg8d8T8CAABmBAAADgAA&#10;AAAAAAAAAAAAAAAuAgAAZHJzL2Uyb0RvYy54bWxQSwECLQAUAAYACAAAACEALmViYN0AAAAIAQAA&#10;DwAAAAAAAAAAAAAAAACZBAAAZHJzL2Rvd25yZXYueG1sUEsFBgAAAAAEAAQA8wAAAKMFAAAAAA==&#10;" strokecolor="red" strokeweight="3pt">
            <v:stroke endarrow="classic" endarrowlength="long"/>
          </v:line>
        </w:pict>
      </w:r>
      <w:r w:rsidR="00794490" w:rsidRPr="005E4789">
        <w:rPr>
          <w:sz w:val="24"/>
        </w:rPr>
        <w:t xml:space="preserve">You will notice, in the </w:t>
      </w:r>
      <w:r w:rsidR="00794490" w:rsidRPr="005E4789">
        <w:rPr>
          <w:b/>
          <w:sz w:val="24"/>
        </w:rPr>
        <w:t xml:space="preserve">lower left corner of the screen, Slide 1 of 1 </w:t>
      </w:r>
      <w:r w:rsidR="00794490" w:rsidRPr="005E4789">
        <w:rPr>
          <w:sz w:val="24"/>
        </w:rPr>
        <w:t xml:space="preserve">is indicated.  </w:t>
      </w:r>
    </w:p>
    <w:p w:rsidR="00794490" w:rsidRPr="005E4789" w:rsidRDefault="00794490" w:rsidP="00794490">
      <w:pPr>
        <w:rPr>
          <w:sz w:val="24"/>
        </w:rPr>
      </w:pPr>
    </w:p>
    <w:p w:rsidR="00794490" w:rsidRPr="005E4789" w:rsidRDefault="00794490" w:rsidP="00794490">
      <w:pPr>
        <w:rPr>
          <w:sz w:val="24"/>
        </w:rPr>
      </w:pPr>
      <w:r w:rsidRPr="005E4789">
        <w:rPr>
          <w:sz w:val="24"/>
        </w:rPr>
        <w:t xml:space="preserve">You will also see that your </w:t>
      </w:r>
      <w:r w:rsidRPr="005E4789">
        <w:rPr>
          <w:b/>
          <w:sz w:val="24"/>
        </w:rPr>
        <w:t xml:space="preserve">screen looks like </w:t>
      </w:r>
      <w:r w:rsidRPr="005E4789">
        <w:rPr>
          <w:sz w:val="24"/>
        </w:rPr>
        <w:t>the</w:t>
      </w:r>
      <w:r w:rsidRPr="005E4789">
        <w:rPr>
          <w:b/>
          <w:sz w:val="24"/>
        </w:rPr>
        <w:t xml:space="preserve"> image below</w:t>
      </w:r>
      <w:r w:rsidRPr="005E4789">
        <w:rPr>
          <w:sz w:val="24"/>
        </w:rPr>
        <w:t xml:space="preserve">. </w:t>
      </w: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0" distB="0" distL="274320" distR="274320" simplePos="0" relativeHeight="251688960" behindDoc="0" locked="0" layoutInCell="1" allowOverlap="1">
            <wp:simplePos x="0" y="0"/>
            <wp:positionH relativeFrom="column">
              <wp:posOffset>932815</wp:posOffset>
            </wp:positionH>
            <wp:positionV relativeFrom="paragraph">
              <wp:posOffset>69215</wp:posOffset>
            </wp:positionV>
            <wp:extent cx="4509135" cy="2157095"/>
            <wp:effectExtent l="0" t="0" r="5715" b="0"/>
            <wp:wrapSquare wrapText="bothSides"/>
            <wp:docPr id="201" name="Picture 85" descr="ppt%202003%20img%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202003%20img%20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9135" cy="2157095"/>
                    </a:xfrm>
                    <a:prstGeom prst="rect">
                      <a:avLst/>
                    </a:prstGeom>
                    <a:noFill/>
                  </pic:spPr>
                </pic:pic>
              </a:graphicData>
            </a:graphic>
          </wp:anchor>
        </w:drawing>
      </w:r>
    </w:p>
    <w:p w:rsidR="00794490" w:rsidRPr="005E4789" w:rsidRDefault="00794490" w:rsidP="00794490">
      <w:pPr>
        <w:rPr>
          <w:b/>
          <w:sz w:val="24"/>
        </w:rPr>
      </w:pP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p>
    <w:p w:rsidR="00794490" w:rsidRDefault="00794490" w:rsidP="00794490">
      <w:pPr>
        <w:spacing w:after="240" w:line="360" w:lineRule="atLeast"/>
        <w:ind w:left="48" w:right="48"/>
        <w:jc w:val="both"/>
        <w:rPr>
          <w:b/>
          <w:color w:val="000000"/>
          <w:sz w:val="24"/>
          <w:szCs w:val="24"/>
        </w:rPr>
      </w:pPr>
    </w:p>
    <w:p w:rsidR="00794490" w:rsidRPr="00C25B2E" w:rsidRDefault="00794490" w:rsidP="00794490">
      <w:pPr>
        <w:spacing w:after="240" w:line="360" w:lineRule="atLeast"/>
        <w:ind w:left="48" w:right="48"/>
        <w:jc w:val="both"/>
        <w:rPr>
          <w:color w:val="000000"/>
          <w:sz w:val="24"/>
          <w:szCs w:val="24"/>
        </w:rPr>
      </w:pPr>
      <w:r w:rsidRPr="005E4789">
        <w:rPr>
          <w:b/>
          <w:color w:val="000000"/>
          <w:sz w:val="24"/>
          <w:szCs w:val="24"/>
        </w:rPr>
        <w:t>Slide master</w:t>
      </w:r>
      <w:r w:rsidRPr="005E4789">
        <w:rPr>
          <w:color w:val="000000"/>
          <w:sz w:val="24"/>
          <w:szCs w:val="24"/>
        </w:rPr>
        <w:t xml:space="preserve">: </w:t>
      </w:r>
      <w:r w:rsidRPr="00C25B2E">
        <w:rPr>
          <w:color w:val="000000"/>
          <w:sz w:val="24"/>
          <w:szCs w:val="24"/>
        </w:rPr>
        <w:t xml:space="preserve">Slide master is simple </w:t>
      </w:r>
      <w:r w:rsidRPr="00C25B2E">
        <w:rPr>
          <w:color w:val="000000"/>
          <w:sz w:val="24"/>
          <w:szCs w:val="24"/>
        </w:rPr>
        <w:lastRenderedPageBreak/>
        <w:t>way of applying changes to the entire slide. Every presentation has at least one slide master, but you can have more than one. Using features like copy/ paste and format painting you can make changes to different sections within the presentation to make them look similar, however, if you want to use a theme and background throughout the slide, using the slide master is a simpler and more graceful way of approaching it.</w:t>
      </w:r>
    </w:p>
    <w:p w:rsidR="00794490" w:rsidRPr="00C25B2E" w:rsidRDefault="00794490" w:rsidP="00794490">
      <w:pPr>
        <w:spacing w:after="240" w:line="360" w:lineRule="atLeast"/>
        <w:ind w:left="48" w:right="48"/>
        <w:jc w:val="both"/>
        <w:rPr>
          <w:color w:val="000000"/>
          <w:sz w:val="24"/>
          <w:szCs w:val="24"/>
        </w:rPr>
      </w:pPr>
      <w:r w:rsidRPr="00C25B2E">
        <w:rPr>
          <w:color w:val="000000"/>
          <w:sz w:val="24"/>
          <w:szCs w:val="24"/>
        </w:rPr>
        <w:t>Given below are the steps to customize your slide master.</w:t>
      </w:r>
    </w:p>
    <w:p w:rsidR="00794490" w:rsidRPr="005E4789" w:rsidRDefault="00794490" w:rsidP="00794490">
      <w:pPr>
        <w:spacing w:after="240" w:line="360" w:lineRule="atLeast"/>
        <w:ind w:left="48" w:right="48"/>
        <w:jc w:val="both"/>
        <w:rPr>
          <w:color w:val="000000"/>
          <w:sz w:val="24"/>
          <w:szCs w:val="24"/>
        </w:rPr>
      </w:pPr>
      <w:r w:rsidRPr="00C25B2E">
        <w:rPr>
          <w:b/>
          <w:bCs/>
          <w:color w:val="000000"/>
          <w:sz w:val="24"/>
          <w:szCs w:val="24"/>
        </w:rPr>
        <w:t>Step 1</w:t>
      </w:r>
      <w:r w:rsidRPr="00C25B2E">
        <w:rPr>
          <w:color w:val="000000"/>
          <w:sz w:val="24"/>
          <w:szCs w:val="24"/>
        </w:rPr>
        <w:t> − Go to the </w:t>
      </w:r>
      <w:r w:rsidRPr="00C25B2E">
        <w:rPr>
          <w:b/>
          <w:bCs/>
          <w:color w:val="000000"/>
          <w:sz w:val="24"/>
          <w:szCs w:val="24"/>
        </w:rPr>
        <w:t>Master Views</w:t>
      </w:r>
      <w:r w:rsidRPr="00C25B2E">
        <w:rPr>
          <w:color w:val="000000"/>
          <w:sz w:val="24"/>
          <w:szCs w:val="24"/>
        </w:rPr>
        <w:t> group under the </w:t>
      </w:r>
      <w:r w:rsidRPr="00C25B2E">
        <w:rPr>
          <w:b/>
          <w:bCs/>
          <w:color w:val="000000"/>
          <w:sz w:val="24"/>
          <w:szCs w:val="24"/>
        </w:rPr>
        <w:t>View</w:t>
      </w:r>
      <w:r w:rsidRPr="00C25B2E">
        <w:rPr>
          <w:color w:val="000000"/>
          <w:sz w:val="24"/>
          <w:szCs w:val="24"/>
        </w:rPr>
        <w:t>ribbon.</w:t>
      </w:r>
    </w:p>
    <w:p w:rsidR="00794490" w:rsidRPr="005E4789" w:rsidRDefault="00794490" w:rsidP="00794490">
      <w:pPr>
        <w:spacing w:after="240" w:line="360" w:lineRule="atLeast"/>
        <w:ind w:left="48" w:right="48"/>
        <w:jc w:val="both"/>
        <w:rPr>
          <w:color w:val="000000"/>
          <w:sz w:val="24"/>
          <w:szCs w:val="24"/>
        </w:rPr>
      </w:pPr>
      <w:r w:rsidRPr="005E4789">
        <w:rPr>
          <w:noProof/>
          <w:color w:val="000000"/>
          <w:sz w:val="24"/>
          <w:szCs w:val="24"/>
        </w:rPr>
        <w:drawing>
          <wp:inline distT="0" distB="0" distL="0" distR="0">
            <wp:extent cx="5305425" cy="5172075"/>
            <wp:effectExtent l="0" t="0" r="9525" b="9525"/>
            <wp:docPr id="202" name="Picture 4" descr="C:\Users\User\Desktop\view_ribbon_master_vi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iew_ribbon_master_views.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5172075"/>
                    </a:xfrm>
                    <a:prstGeom prst="rect">
                      <a:avLst/>
                    </a:prstGeom>
                    <a:noFill/>
                    <a:ln>
                      <a:noFill/>
                    </a:ln>
                  </pic:spPr>
                </pic:pic>
              </a:graphicData>
            </a:graphic>
          </wp:inline>
        </w:drawing>
      </w:r>
    </w:p>
    <w:p w:rsidR="00794490" w:rsidRPr="005E4789" w:rsidRDefault="00794490" w:rsidP="00794490">
      <w:pPr>
        <w:spacing w:after="240" w:line="360" w:lineRule="atLeast"/>
        <w:ind w:left="48" w:right="48"/>
        <w:jc w:val="both"/>
        <w:rPr>
          <w:color w:val="000000"/>
          <w:sz w:val="23"/>
          <w:szCs w:val="23"/>
          <w:shd w:val="clear" w:color="auto" w:fill="FFFFFF"/>
        </w:rPr>
      </w:pPr>
      <w:r w:rsidRPr="005E4789">
        <w:rPr>
          <w:b/>
          <w:bCs/>
          <w:color w:val="000000"/>
          <w:sz w:val="23"/>
          <w:szCs w:val="23"/>
          <w:shd w:val="clear" w:color="auto" w:fill="FFFFFF"/>
        </w:rPr>
        <w:t>Step 2</w:t>
      </w:r>
      <w:r w:rsidRPr="005E4789">
        <w:rPr>
          <w:color w:val="000000"/>
          <w:sz w:val="23"/>
          <w:szCs w:val="23"/>
          <w:shd w:val="clear" w:color="auto" w:fill="FFFFFF"/>
        </w:rPr>
        <w:t> − Click on </w:t>
      </w:r>
      <w:r w:rsidRPr="005E4789">
        <w:rPr>
          <w:b/>
          <w:bCs/>
          <w:color w:val="000000"/>
          <w:sz w:val="23"/>
          <w:szCs w:val="23"/>
          <w:shd w:val="clear" w:color="auto" w:fill="FFFFFF"/>
        </w:rPr>
        <w:t>Slide Master</w:t>
      </w:r>
      <w:r w:rsidRPr="005E4789">
        <w:rPr>
          <w:color w:val="000000"/>
          <w:sz w:val="23"/>
          <w:szCs w:val="23"/>
          <w:shd w:val="clear" w:color="auto" w:fill="FFFFFF"/>
        </w:rPr>
        <w:t> to open the </w:t>
      </w:r>
      <w:r w:rsidRPr="005E4789">
        <w:rPr>
          <w:b/>
          <w:bCs/>
          <w:color w:val="000000"/>
          <w:sz w:val="23"/>
          <w:szCs w:val="23"/>
          <w:shd w:val="clear" w:color="auto" w:fill="FFFFFF"/>
        </w:rPr>
        <w:t>Slide Master</w:t>
      </w:r>
      <w:r w:rsidRPr="005E4789">
        <w:rPr>
          <w:color w:val="000000"/>
          <w:sz w:val="23"/>
          <w:szCs w:val="23"/>
          <w:shd w:val="clear" w:color="auto" w:fill="FFFFFF"/>
        </w:rPr>
        <w:t>Ribbon. The top most slide in the left sidebar is the </w:t>
      </w:r>
      <w:r w:rsidRPr="005E4789">
        <w:rPr>
          <w:b/>
          <w:bCs/>
          <w:color w:val="000000"/>
          <w:sz w:val="23"/>
          <w:szCs w:val="23"/>
          <w:shd w:val="clear" w:color="auto" w:fill="FFFFFF"/>
        </w:rPr>
        <w:t>Master</w:t>
      </w:r>
      <w:r w:rsidRPr="005E4789">
        <w:rPr>
          <w:color w:val="000000"/>
          <w:sz w:val="23"/>
          <w:szCs w:val="23"/>
          <w:shd w:val="clear" w:color="auto" w:fill="FFFFFF"/>
        </w:rPr>
        <w:t> slide. All the slides within this master template will follow the settings you add on this master slide.</w:t>
      </w:r>
    </w:p>
    <w:p w:rsidR="00794490" w:rsidRPr="005E4789" w:rsidRDefault="00794490" w:rsidP="00794490">
      <w:pPr>
        <w:spacing w:after="240" w:line="360" w:lineRule="atLeast"/>
        <w:ind w:left="48" w:right="48"/>
        <w:jc w:val="both"/>
        <w:rPr>
          <w:color w:val="000000"/>
          <w:sz w:val="24"/>
          <w:szCs w:val="24"/>
        </w:rPr>
      </w:pPr>
      <w:r w:rsidRPr="005E4789">
        <w:rPr>
          <w:noProof/>
          <w:color w:val="000000"/>
          <w:sz w:val="24"/>
          <w:szCs w:val="24"/>
        </w:rPr>
        <w:lastRenderedPageBreak/>
        <w:drawing>
          <wp:inline distT="0" distB="0" distL="0" distR="0">
            <wp:extent cx="5309870" cy="5122545"/>
            <wp:effectExtent l="0" t="0" r="5080" b="1905"/>
            <wp:docPr id="205" name="Picture 6" descr="C:\Users\User\Desktop\slide_master_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lide_master_ribbon.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5122545"/>
                    </a:xfrm>
                    <a:prstGeom prst="rect">
                      <a:avLst/>
                    </a:prstGeom>
                    <a:noFill/>
                    <a:ln>
                      <a:noFill/>
                    </a:ln>
                  </pic:spPr>
                </pic:pic>
              </a:graphicData>
            </a:graphic>
          </wp:inline>
        </w:drawing>
      </w:r>
    </w:p>
    <w:p w:rsidR="00794490" w:rsidRPr="008D5B78" w:rsidRDefault="00794490" w:rsidP="00794490">
      <w:pPr>
        <w:spacing w:after="240" w:line="360" w:lineRule="atLeast"/>
        <w:ind w:left="48" w:right="48"/>
        <w:jc w:val="both"/>
        <w:rPr>
          <w:color w:val="000000"/>
          <w:sz w:val="24"/>
          <w:szCs w:val="24"/>
        </w:rPr>
      </w:pPr>
      <w:r w:rsidRPr="008D5B78">
        <w:rPr>
          <w:b/>
          <w:bCs/>
          <w:color w:val="000000"/>
          <w:sz w:val="24"/>
          <w:szCs w:val="24"/>
        </w:rPr>
        <w:t>Step 3</w:t>
      </w:r>
      <w:r w:rsidRPr="008D5B78">
        <w:rPr>
          <w:color w:val="000000"/>
          <w:sz w:val="24"/>
          <w:szCs w:val="24"/>
        </w:rPr>
        <w:t> − You can make changes to the master slide in terms of the theme, design, font properties, position and size of the title and other content using the remaining ribbons which are still accessible.</w:t>
      </w:r>
    </w:p>
    <w:p w:rsidR="00794490" w:rsidRPr="005E4789" w:rsidRDefault="00794490" w:rsidP="00794490">
      <w:pPr>
        <w:spacing w:after="240" w:line="360" w:lineRule="atLeast"/>
        <w:ind w:left="48" w:right="48"/>
        <w:jc w:val="both"/>
        <w:rPr>
          <w:color w:val="000000"/>
          <w:sz w:val="24"/>
          <w:szCs w:val="24"/>
        </w:rPr>
      </w:pPr>
      <w:r w:rsidRPr="008D5B78">
        <w:rPr>
          <w:b/>
          <w:bCs/>
          <w:color w:val="000000"/>
          <w:sz w:val="24"/>
          <w:szCs w:val="24"/>
        </w:rPr>
        <w:t>Step 4</w:t>
      </w:r>
      <w:r w:rsidRPr="008D5B78">
        <w:rPr>
          <w:color w:val="000000"/>
          <w:sz w:val="24"/>
          <w:szCs w:val="24"/>
        </w:rPr>
        <w:t> − While PowerPoint provides some default slide layouts, you can create your own layouts by clicking on the "</w:t>
      </w:r>
      <w:r w:rsidRPr="008D5B78">
        <w:rPr>
          <w:b/>
          <w:bCs/>
          <w:color w:val="000000"/>
          <w:sz w:val="24"/>
          <w:szCs w:val="24"/>
        </w:rPr>
        <w:t>Insert Layout</w:t>
      </w:r>
      <w:r w:rsidRPr="008D5B78">
        <w:rPr>
          <w:color w:val="000000"/>
          <w:sz w:val="24"/>
          <w:szCs w:val="24"/>
        </w:rPr>
        <w:t>" in the Edit Master section of the Slide Master ribbon.</w:t>
      </w:r>
    </w:p>
    <w:p w:rsidR="00794490" w:rsidRPr="008D5B78" w:rsidRDefault="00794490" w:rsidP="00794490">
      <w:pPr>
        <w:spacing w:after="240" w:line="360" w:lineRule="atLeast"/>
        <w:ind w:left="48" w:right="48"/>
        <w:jc w:val="both"/>
        <w:rPr>
          <w:color w:val="000000"/>
          <w:sz w:val="24"/>
          <w:szCs w:val="24"/>
        </w:rPr>
      </w:pPr>
      <w:r w:rsidRPr="005E4789">
        <w:rPr>
          <w:noProof/>
          <w:color w:val="000000"/>
          <w:sz w:val="24"/>
          <w:szCs w:val="24"/>
        </w:rPr>
        <w:lastRenderedPageBreak/>
        <w:drawing>
          <wp:inline distT="0" distB="0" distL="0" distR="0">
            <wp:extent cx="5324475" cy="4981575"/>
            <wp:effectExtent l="0" t="0" r="9525" b="9525"/>
            <wp:docPr id="206" name="Picture 7" descr="C:\Users\User\Desktop\insert_layout_slide_mast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nsert_layout_slide_master (1).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4981575"/>
                    </a:xfrm>
                    <a:prstGeom prst="rect">
                      <a:avLst/>
                    </a:prstGeom>
                    <a:noFill/>
                    <a:ln>
                      <a:noFill/>
                    </a:ln>
                  </pic:spPr>
                </pic:pic>
              </a:graphicData>
            </a:graphic>
          </wp:inline>
        </w:drawing>
      </w:r>
    </w:p>
    <w:p w:rsidR="00794490" w:rsidRPr="005E4789" w:rsidRDefault="00794490" w:rsidP="00794490">
      <w:pPr>
        <w:spacing w:after="240" w:line="360" w:lineRule="atLeast"/>
        <w:ind w:left="48" w:right="48"/>
        <w:jc w:val="both"/>
        <w:rPr>
          <w:color w:val="000000"/>
          <w:sz w:val="23"/>
          <w:szCs w:val="23"/>
          <w:shd w:val="clear" w:color="auto" w:fill="FFFFFF"/>
        </w:rPr>
      </w:pPr>
      <w:r w:rsidRPr="005E4789">
        <w:rPr>
          <w:b/>
          <w:bCs/>
          <w:color w:val="000000"/>
          <w:sz w:val="23"/>
          <w:szCs w:val="23"/>
          <w:shd w:val="clear" w:color="auto" w:fill="FFFFFF"/>
        </w:rPr>
        <w:t>Step 5</w:t>
      </w:r>
      <w:r w:rsidRPr="005E4789">
        <w:rPr>
          <w:color w:val="000000"/>
          <w:sz w:val="23"/>
          <w:szCs w:val="23"/>
          <w:shd w:val="clear" w:color="auto" w:fill="FFFFFF"/>
        </w:rPr>
        <w:t> − You can add content placeholders to the slide layouts using the "</w:t>
      </w:r>
      <w:r w:rsidRPr="005E4789">
        <w:rPr>
          <w:b/>
          <w:bCs/>
          <w:color w:val="000000"/>
          <w:sz w:val="23"/>
          <w:szCs w:val="23"/>
          <w:shd w:val="clear" w:color="auto" w:fill="FFFFFF"/>
        </w:rPr>
        <w:t>Insert Placeholder</w:t>
      </w:r>
      <w:r w:rsidRPr="005E4789">
        <w:rPr>
          <w:color w:val="000000"/>
          <w:sz w:val="23"/>
          <w:szCs w:val="23"/>
          <w:shd w:val="clear" w:color="auto" w:fill="FFFFFF"/>
        </w:rPr>
        <w:t>" in the Master Layout group under the Slide Master ribbon. Under the Placeholder dropdown, you can either create a generic content placeholder or specify the kind of content you want in that placeholder.</w:t>
      </w:r>
    </w:p>
    <w:p w:rsidR="00794490" w:rsidRPr="005E4789" w:rsidRDefault="00794490" w:rsidP="00794490">
      <w:pPr>
        <w:spacing w:after="240" w:line="360" w:lineRule="atLeast"/>
        <w:ind w:left="48" w:right="48"/>
        <w:jc w:val="both"/>
        <w:rPr>
          <w:color w:val="000000"/>
          <w:sz w:val="24"/>
          <w:szCs w:val="24"/>
        </w:rPr>
      </w:pPr>
      <w:r w:rsidRPr="005E4789">
        <w:rPr>
          <w:noProof/>
          <w:color w:val="000000"/>
          <w:sz w:val="24"/>
          <w:szCs w:val="24"/>
        </w:rPr>
        <w:lastRenderedPageBreak/>
        <w:drawing>
          <wp:inline distT="0" distB="0" distL="0" distR="0">
            <wp:extent cx="5343525" cy="5095875"/>
            <wp:effectExtent l="0" t="0" r="9525" b="9525"/>
            <wp:docPr id="207" name="Picture 8" descr="C:\Users\User\Desktop\insert_placeholder_slide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nsert_placeholder_slide_master.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5095875"/>
                    </a:xfrm>
                    <a:prstGeom prst="rect">
                      <a:avLst/>
                    </a:prstGeom>
                    <a:noFill/>
                    <a:ln>
                      <a:noFill/>
                    </a:ln>
                  </pic:spPr>
                </pic:pic>
              </a:graphicData>
            </a:graphic>
          </wp:inline>
        </w:drawing>
      </w:r>
    </w:p>
    <w:p w:rsidR="00794490" w:rsidRPr="008D5B78" w:rsidRDefault="00794490" w:rsidP="00794490">
      <w:pPr>
        <w:spacing w:after="240" w:line="360" w:lineRule="atLeast"/>
        <w:ind w:left="48" w:right="48"/>
        <w:jc w:val="both"/>
        <w:rPr>
          <w:color w:val="000000"/>
          <w:sz w:val="24"/>
          <w:szCs w:val="24"/>
        </w:rPr>
      </w:pPr>
      <w:r w:rsidRPr="008D5B78">
        <w:rPr>
          <w:b/>
          <w:bCs/>
          <w:color w:val="000000"/>
          <w:sz w:val="24"/>
          <w:szCs w:val="24"/>
        </w:rPr>
        <w:t>Step 6</w:t>
      </w:r>
      <w:r w:rsidRPr="008D5B78">
        <w:rPr>
          <w:color w:val="000000"/>
          <w:sz w:val="24"/>
          <w:szCs w:val="24"/>
        </w:rPr>
        <w:t> − You can apply different themes, background and page setup settings to all the slides from the master slide</w:t>
      </w:r>
    </w:p>
    <w:p w:rsidR="00794490" w:rsidRPr="005E4789" w:rsidRDefault="00794490" w:rsidP="00794490">
      <w:pPr>
        <w:spacing w:after="240" w:line="360" w:lineRule="atLeast"/>
        <w:ind w:left="48" w:right="48"/>
        <w:jc w:val="both"/>
        <w:rPr>
          <w:color w:val="000000"/>
          <w:sz w:val="24"/>
          <w:szCs w:val="24"/>
        </w:rPr>
      </w:pPr>
      <w:r w:rsidRPr="008D5B78">
        <w:rPr>
          <w:b/>
          <w:bCs/>
          <w:color w:val="000000"/>
          <w:sz w:val="24"/>
          <w:szCs w:val="24"/>
        </w:rPr>
        <w:t>Step 7</w:t>
      </w:r>
      <w:r w:rsidRPr="008D5B78">
        <w:rPr>
          <w:color w:val="000000"/>
          <w:sz w:val="24"/>
          <w:szCs w:val="24"/>
        </w:rPr>
        <w:t> − You can also customize individual slide layouts to be different from the master slide using the menu options available with the layouts.</w:t>
      </w:r>
    </w:p>
    <w:p w:rsidR="00794490" w:rsidRPr="005E4789" w:rsidRDefault="00794490" w:rsidP="00794490">
      <w:pPr>
        <w:spacing w:after="240" w:line="360" w:lineRule="atLeast"/>
        <w:ind w:left="48" w:right="48"/>
        <w:jc w:val="both"/>
        <w:rPr>
          <w:color w:val="000000"/>
          <w:sz w:val="24"/>
          <w:szCs w:val="24"/>
        </w:rPr>
      </w:pPr>
      <w:r w:rsidRPr="005E4789">
        <w:rPr>
          <w:noProof/>
          <w:color w:val="000000"/>
          <w:sz w:val="24"/>
          <w:szCs w:val="24"/>
        </w:rPr>
        <w:lastRenderedPageBreak/>
        <w:drawing>
          <wp:inline distT="0" distB="0" distL="0" distR="0">
            <wp:extent cx="5286375" cy="5095875"/>
            <wp:effectExtent l="0" t="0" r="9525" b="9525"/>
            <wp:docPr id="221" name="Picture 9" descr="C:\Users\User\Desktop\individual_layout_custom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ndividual_layout_customisation.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5095875"/>
                    </a:xfrm>
                    <a:prstGeom prst="rect">
                      <a:avLst/>
                    </a:prstGeom>
                    <a:noFill/>
                    <a:ln>
                      <a:noFill/>
                    </a:ln>
                  </pic:spPr>
                </pic:pic>
              </a:graphicData>
            </a:graphic>
          </wp:inline>
        </w:drawing>
      </w:r>
    </w:p>
    <w:p w:rsidR="00794490" w:rsidRPr="005E4789" w:rsidRDefault="00794490" w:rsidP="00794490">
      <w:pPr>
        <w:pStyle w:val="BodyText2"/>
      </w:pPr>
    </w:p>
    <w:p w:rsidR="00794490" w:rsidRPr="005E4789" w:rsidRDefault="00794490" w:rsidP="00794490">
      <w:pPr>
        <w:pStyle w:val="BodyText2"/>
      </w:pPr>
    </w:p>
    <w:p w:rsidR="00794490" w:rsidRPr="005E4789" w:rsidRDefault="00794490" w:rsidP="00794490">
      <w:pPr>
        <w:pStyle w:val="BodyText2"/>
      </w:pPr>
    </w:p>
    <w:p w:rsidR="00794490" w:rsidRPr="005E4789" w:rsidRDefault="00794490" w:rsidP="00794490">
      <w:pPr>
        <w:pStyle w:val="BodyText2"/>
      </w:pPr>
    </w:p>
    <w:p w:rsidR="00794490" w:rsidRPr="005E4789" w:rsidRDefault="00794490" w:rsidP="00794490">
      <w:pPr>
        <w:pStyle w:val="BodyText2"/>
      </w:pPr>
      <w:r w:rsidRPr="005E4789">
        <w:t xml:space="preserve">Now we’ll have some fun and create a PowerPoint 2007 presentation on how to make a Peanut Butter and Jelly sandwich.  </w:t>
      </w:r>
    </w:p>
    <w:p w:rsidR="00794490" w:rsidRPr="005E4789" w:rsidRDefault="00794490" w:rsidP="00794490">
      <w:pPr>
        <w:rPr>
          <w:sz w:val="24"/>
        </w:rPr>
      </w:pPr>
    </w:p>
    <w:p w:rsidR="00794490" w:rsidRPr="005E4789" w:rsidRDefault="00794490" w:rsidP="00794490">
      <w:pPr>
        <w:rPr>
          <w:sz w:val="24"/>
        </w:rPr>
      </w:pPr>
      <w:r w:rsidRPr="005E4789">
        <w:rPr>
          <w:sz w:val="24"/>
        </w:rPr>
        <w:t>Place your cursor in the “</w:t>
      </w:r>
      <w:r w:rsidRPr="005E4789">
        <w:rPr>
          <w:b/>
          <w:sz w:val="24"/>
        </w:rPr>
        <w:t>Click to add title</w:t>
      </w:r>
      <w:r w:rsidRPr="005E4789">
        <w:rPr>
          <w:sz w:val="24"/>
        </w:rPr>
        <w:t xml:space="preserve">” box and </w:t>
      </w:r>
      <w:r w:rsidRPr="005E4789">
        <w:rPr>
          <w:b/>
          <w:sz w:val="24"/>
        </w:rPr>
        <w:t xml:space="preserve">Click the </w:t>
      </w:r>
      <w:r w:rsidRPr="005E4789">
        <w:rPr>
          <w:sz w:val="24"/>
        </w:rPr>
        <w:t>left mouse button.  Your text box, after you click, will look similar to the one below.</w:t>
      </w:r>
    </w:p>
    <w:p w:rsidR="00794490" w:rsidRPr="005E4789" w:rsidRDefault="00794490" w:rsidP="00794490">
      <w:pPr>
        <w:rPr>
          <w:sz w:val="24"/>
        </w:rPr>
      </w:pPr>
      <w:r w:rsidRPr="005E4789">
        <w:rPr>
          <w:noProof/>
          <w:sz w:val="20"/>
        </w:rPr>
        <w:lastRenderedPageBreak/>
        <w:drawing>
          <wp:anchor distT="0" distB="0" distL="274320" distR="274320" simplePos="0" relativeHeight="251689984" behindDoc="0" locked="0" layoutInCell="1" allowOverlap="1">
            <wp:simplePos x="0" y="0"/>
            <wp:positionH relativeFrom="column">
              <wp:posOffset>165735</wp:posOffset>
            </wp:positionH>
            <wp:positionV relativeFrom="paragraph">
              <wp:posOffset>197485</wp:posOffset>
            </wp:positionV>
            <wp:extent cx="5524500" cy="1276350"/>
            <wp:effectExtent l="0" t="0" r="0" b="0"/>
            <wp:wrapSquare wrapText="bothSides"/>
            <wp:docPr id="222" name="Picture 84" descr="ppt%202003%20img%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t%202003%20img%20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1276350"/>
                    </a:xfrm>
                    <a:prstGeom prst="rect">
                      <a:avLst/>
                    </a:prstGeom>
                    <a:noFill/>
                  </pic:spPr>
                </pic:pic>
              </a:graphicData>
            </a:graphic>
          </wp:anchor>
        </w:drawing>
      </w:r>
    </w:p>
    <w:p w:rsidR="00794490" w:rsidRPr="005E4789" w:rsidRDefault="00794490" w:rsidP="00794490">
      <w:pPr>
        <w:rPr>
          <w:sz w:val="24"/>
        </w:rPr>
      </w:pPr>
    </w:p>
    <w:p w:rsidR="00794490" w:rsidRPr="005E4789" w:rsidRDefault="00794490" w:rsidP="00794490">
      <w:pPr>
        <w:rPr>
          <w:b/>
          <w:sz w:val="24"/>
        </w:rPr>
      </w:pPr>
      <w:r w:rsidRPr="005E4789">
        <w:rPr>
          <w:sz w:val="24"/>
        </w:rPr>
        <w:t>To insert the text in this formatted text box, we simply enter (</w:t>
      </w:r>
      <w:r w:rsidRPr="005E4789">
        <w:rPr>
          <w:b/>
          <w:sz w:val="24"/>
        </w:rPr>
        <w:t>type-in</w:t>
      </w:r>
      <w:r w:rsidRPr="005E4789">
        <w:rPr>
          <w:sz w:val="24"/>
        </w:rPr>
        <w:t xml:space="preserve">) the title: </w:t>
      </w:r>
      <w:r w:rsidRPr="005E4789">
        <w:rPr>
          <w:b/>
          <w:sz w:val="28"/>
        </w:rPr>
        <w:t xml:space="preserve">How to Make a Great PBJ – </w:t>
      </w:r>
      <w:r w:rsidRPr="005E4789">
        <w:rPr>
          <w:sz w:val="28"/>
        </w:rPr>
        <w:t>go ahead and type this text in the box</w:t>
      </w:r>
      <w:r w:rsidRPr="005E4789">
        <w:rPr>
          <w:b/>
          <w:sz w:val="28"/>
        </w:rPr>
        <w:t>.</w:t>
      </w:r>
    </w:p>
    <w:p w:rsidR="00794490" w:rsidRPr="005E4789" w:rsidRDefault="00794490" w:rsidP="00794490">
      <w:pPr>
        <w:rPr>
          <w:b/>
          <w:sz w:val="24"/>
        </w:rPr>
      </w:pPr>
    </w:p>
    <w:p w:rsidR="00794490" w:rsidRPr="005E4789" w:rsidRDefault="00794490" w:rsidP="00794490">
      <w:pPr>
        <w:rPr>
          <w:sz w:val="24"/>
        </w:rPr>
      </w:pPr>
      <w:r w:rsidRPr="005E4789">
        <w:rPr>
          <w:sz w:val="24"/>
        </w:rPr>
        <w:t>Now</w:t>
      </w:r>
      <w:r w:rsidRPr="005E4789">
        <w:rPr>
          <w:b/>
          <w:sz w:val="24"/>
        </w:rPr>
        <w:t xml:space="preserve">, Click </w:t>
      </w:r>
      <w:r w:rsidRPr="005E4789">
        <w:rPr>
          <w:sz w:val="24"/>
        </w:rPr>
        <w:t>in the second box “</w:t>
      </w:r>
      <w:r w:rsidRPr="005E4789">
        <w:rPr>
          <w:b/>
          <w:sz w:val="24"/>
        </w:rPr>
        <w:t>Click to add sub-title”</w:t>
      </w:r>
      <w:r w:rsidRPr="005E4789">
        <w:rPr>
          <w:sz w:val="24"/>
        </w:rPr>
        <w:t xml:space="preserve"> and </w:t>
      </w:r>
      <w:r w:rsidRPr="005E4789">
        <w:rPr>
          <w:b/>
          <w:sz w:val="24"/>
        </w:rPr>
        <w:t>type</w:t>
      </w:r>
      <w:r w:rsidRPr="005E4789">
        <w:rPr>
          <w:sz w:val="24"/>
        </w:rPr>
        <w:t>:</w:t>
      </w:r>
    </w:p>
    <w:p w:rsidR="00794490" w:rsidRPr="005E4789" w:rsidRDefault="00A21A02" w:rsidP="00794490">
      <w:pPr>
        <w:rPr>
          <w:sz w:val="24"/>
        </w:rPr>
      </w:pPr>
      <w:r w:rsidRPr="00A21A02">
        <w:rPr>
          <w:noProof/>
          <w:sz w:val="20"/>
        </w:rPr>
        <w:pict>
          <v:line id="Straight Connector 83" o:spid="_x0000_s1188" style="position:absolute;z-index:251712512;visibility:visible" from="225.4pt,5pt" to="301.1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OQIAAF0EAAAOAAAAZHJzL2Uyb0RvYy54bWysVNuO2yAQfa/Uf0C8J7Zz28SKs6rspC/b&#10;bqRsP4AAtlExICBxoqr/3oFclG1fqqp5IAMzc5g5c/Dy+dRJdOTWCa0KnA1TjLiimgnVFPjb22Yw&#10;x8h5ohiRWvECn7nDz6uPH5a9yflIt1oybhGAKJf3psCt9yZPEkdb3hE31IYrcNbadsTD1jYJs6QH&#10;9E4mozSdJb22zFhNuXNwWl2ceBXx65pT/1rXjnskCwy1+bjauO7DmqyWJG8sMa2g1zLIP1TREaHg&#10;0jtURTxBByv+gOoEtdrp2g+p7hJd14Ly2AN0k6W/dbNrieGxFyDHmTtN7v/B0q/HrUWCFXg+xkiR&#10;Dma085aIpvWo1EoBg9oicAJTvXE5JJRqa0Ov9KR25kXT7w4pXbZENTxW/HY2gJKFjORdStg4A/ft&#10;+y+aQQw5eB1pO9W2C5BACDrF6Zzv0+EnjygcLmajdDTFiIJrPJs+zeL0EpLfko11/jPXHQpGgaVQ&#10;gTySk+OL86EYkt9CwrHSGyFlFIBUqAfQeZamMcNpKVjwhjhnm30pLToS0NBmk8IvtgaexzCrD4pF&#10;tJYTtr7anggJNvKRE+c5kb7F4baOM4wkh1cjmyueVOE+6BfqvVoXEf1YpIv1fD2fDCaj2XowSatq&#10;8GlTTgazTfY0rcZVWVbZz1B6NslbwRhXofqboLPJ3wnm+rQuUrxL+s5T8h49EgrF3v5j0XHgYcYX&#10;tew1O2/tTQig4Rh8fW/hkTzuwX78Kqx+AQAA//8DAFBLAwQUAAYACAAAACEAw8t5KN8AAAAJAQAA&#10;DwAAAGRycy9kb3ducmV2LnhtbEyPwU7DMBBE70j8g7VIXBC1KRBoiFOhIoTUWwuX3px4E0fE6yh2&#10;m8DXs5zgtqMZzb4p1rPvxQnH2AXScLNQIJDqYDtqNXy8v14/gojJkDV9INTwhRHW5flZYXIbJtrh&#10;aZ9awSUUc6PBpTTkUsbaoTdxEQYk9powepNYjq20o5m43PdyqVQmvemIPzgz4MZh/bk/eg3bVVy9&#10;bN6aq6bqpu770LhaHnZaX17Mz08gEs7pLwy/+IwOJTNV4Ug2il7D3b1i9MSG4k0cyNTyFkTFx0MG&#10;sizk/wXlDwAAAP//AwBQSwECLQAUAAYACAAAACEAtoM4kv4AAADhAQAAEwAAAAAAAAAAAAAAAAAA&#10;AAAAW0NvbnRlbnRfVHlwZXNdLnhtbFBLAQItABQABgAIAAAAIQA4/SH/1gAAAJQBAAALAAAAAAAA&#10;AAAAAAAAAC8BAABfcmVscy8ucmVsc1BLAQItABQABgAIAAAAIQBdc++jOQIAAF0EAAAOAAAAAAAA&#10;AAAAAAAAAC4CAABkcnMvZTJvRG9jLnhtbFBLAQItABQABgAIAAAAIQDDy3ko3wAAAAkBAAAPAAAA&#10;AAAAAAAAAAAAAJMEAABkcnMvZG93bnJldi54bWxQSwUGAAAAAAQABADzAAAAnwUAAAAA&#10;" strokecolor="red" strokeweight="3pt">
            <v:stroke endarrow="classic" endarrowlength="long"/>
          </v:line>
        </w:pict>
      </w:r>
    </w:p>
    <w:p w:rsidR="00794490" w:rsidRPr="005E4789" w:rsidRDefault="00794490" w:rsidP="00794490">
      <w:pPr>
        <w:rPr>
          <w:b/>
          <w:sz w:val="28"/>
        </w:rPr>
      </w:pPr>
      <w:r w:rsidRPr="005E4789">
        <w:rPr>
          <w:noProof/>
          <w:sz w:val="20"/>
        </w:rPr>
        <w:drawing>
          <wp:anchor distT="274320" distB="182880" distL="274320" distR="274320" simplePos="0" relativeHeight="251711488" behindDoc="0" locked="0" layoutInCell="1" allowOverlap="1">
            <wp:simplePos x="0" y="0"/>
            <wp:positionH relativeFrom="column">
              <wp:posOffset>3140710</wp:posOffset>
            </wp:positionH>
            <wp:positionV relativeFrom="paragraph">
              <wp:posOffset>114300</wp:posOffset>
            </wp:positionV>
            <wp:extent cx="2846705" cy="835025"/>
            <wp:effectExtent l="0" t="0" r="0" b="3175"/>
            <wp:wrapSquare wrapText="bothSides"/>
            <wp:docPr id="223" name="Picture 82" descr="PPT 200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PT 2007 1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6705" cy="835025"/>
                    </a:xfrm>
                    <a:prstGeom prst="rect">
                      <a:avLst/>
                    </a:prstGeom>
                    <a:noFill/>
                  </pic:spPr>
                </pic:pic>
              </a:graphicData>
            </a:graphic>
          </wp:anchor>
        </w:drawing>
      </w:r>
      <w:r w:rsidRPr="005E4789">
        <w:rPr>
          <w:b/>
          <w:sz w:val="28"/>
        </w:rPr>
        <w:t>A Gourmet Recipe (</w:t>
      </w:r>
      <w:r w:rsidRPr="005E4789">
        <w:rPr>
          <w:sz w:val="28"/>
        </w:rPr>
        <w:t>tap the</w:t>
      </w:r>
      <w:r w:rsidRPr="005E4789">
        <w:rPr>
          <w:b/>
          <w:sz w:val="28"/>
        </w:rPr>
        <w:t xml:space="preserve"> Enter </w:t>
      </w:r>
      <w:r w:rsidRPr="005E4789">
        <w:rPr>
          <w:sz w:val="28"/>
        </w:rPr>
        <w:t>key</w:t>
      </w:r>
      <w:r w:rsidRPr="005E4789">
        <w:rPr>
          <w:b/>
          <w:sz w:val="28"/>
        </w:rPr>
        <w:t>)</w:t>
      </w:r>
    </w:p>
    <w:p w:rsidR="00794490" w:rsidRPr="005E4789" w:rsidRDefault="00794490" w:rsidP="00794490">
      <w:pPr>
        <w:rPr>
          <w:b/>
          <w:sz w:val="28"/>
        </w:rPr>
      </w:pPr>
      <w:r w:rsidRPr="005E4789">
        <w:rPr>
          <w:b/>
          <w:sz w:val="28"/>
        </w:rPr>
        <w:t>From (</w:t>
      </w:r>
      <w:r w:rsidRPr="005E4789">
        <w:rPr>
          <w:sz w:val="28"/>
        </w:rPr>
        <w:t>tap the</w:t>
      </w:r>
      <w:r w:rsidRPr="005E4789">
        <w:rPr>
          <w:b/>
          <w:sz w:val="28"/>
        </w:rPr>
        <w:t xml:space="preserve"> Enter </w:t>
      </w:r>
      <w:r w:rsidRPr="005E4789">
        <w:rPr>
          <w:sz w:val="28"/>
        </w:rPr>
        <w:t>key</w:t>
      </w:r>
      <w:r w:rsidRPr="005E4789">
        <w:rPr>
          <w:b/>
          <w:sz w:val="28"/>
        </w:rPr>
        <w:t>)</w:t>
      </w:r>
    </w:p>
    <w:p w:rsidR="00794490" w:rsidRPr="005E4789" w:rsidRDefault="00794490" w:rsidP="00794490">
      <w:pPr>
        <w:rPr>
          <w:b/>
          <w:sz w:val="28"/>
          <w:u w:val="single"/>
        </w:rPr>
      </w:pPr>
      <w:r w:rsidRPr="005E4789">
        <w:rPr>
          <w:b/>
          <w:sz w:val="28"/>
        </w:rPr>
        <w:t>Your Name (type in your name like Janie Schwark or Greg Butler)</w:t>
      </w:r>
    </w:p>
    <w:p w:rsidR="00794490" w:rsidRPr="005E4789" w:rsidRDefault="00794490" w:rsidP="00794490">
      <w:pPr>
        <w:rPr>
          <w:b/>
          <w:sz w:val="28"/>
        </w:rPr>
      </w:pPr>
    </w:p>
    <w:p w:rsidR="00794490" w:rsidRPr="005E4789" w:rsidRDefault="00A21A02" w:rsidP="00794490">
      <w:pPr>
        <w:rPr>
          <w:b/>
          <w:color w:val="0000FF"/>
          <w:sz w:val="28"/>
        </w:rPr>
      </w:pPr>
      <w:r w:rsidRPr="00A21A02">
        <w:rPr>
          <w:noProof/>
          <w:sz w:val="20"/>
        </w:rPr>
        <w:pict>
          <v:line id="Straight Connector 81" o:spid="_x0000_s1189" style="position:absolute;z-index:251714560;visibility:visible" from="304.9pt,15.85pt" to="354.3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kmEOQIAAF0EAAAOAAAAZHJzL2Uyb0RvYy54bWysVMuu2yAQ3VfqPyD2ie3cJHWsOFeVnXRz&#10;20bK7QcQwDYqBgQkTlT13zuQR5t2U1XNggAzHM6cOXj5fOolOnLrhFYlzsYpRlxRzYRqS/zldTPK&#10;MXKeKEakVrzEZ+7w8+rtm+VgCj7RnZaMWwQgyhWDKXHnvSmSxNGO98SNteEKgo22PfGwtG3CLBkA&#10;vZfJJE3nyaAtM1ZT7hzs1pcgXkX8puHUf24axz2SJQZuPo42jvswJqslKVpLTCfolQb5BxY9EQou&#10;vUPVxBN0sOIPqF5Qq51u/JjqPtFNIyiPNUA1WfpbNbuOGB5rAXGcucvk/h8s/XTcWiRYifMMI0V6&#10;6NHOWyLazqNKKwUKaosgCEoNxhVwoFJbG2qlJ7UzL5p+dUjpqiOq5ZHx69kASjyRPBwJC2fgvv3w&#10;UTPIIQevo2ynxvYBEgRBp9id8707/OQRhc35JE+zGUYUQrPFfJHG7iWkuB021vkPXPcoTEoshQri&#10;kYIcX5wH+pB6SwnbSm+ElNEAUqGhxE95Bpgh5LQULETjwrb7Slp0JOChzSaFXxAD0B7SrD4oFtE6&#10;Ttj6OvdESJgjHzVxnhPpOxxu6znDSHJ4NbK94kkV7oN6ge91djHRt0W6WOfrfDqaTubr0TSt69H7&#10;TTUdzTfZu1n9VFdVnX0P1LNp0QnGuArsb4bOpn9nmOvTuljxbum7TskjepQAyN7+I+nY8NDji1v2&#10;mp23NqgVeg8ejsnX9xYeya/rmPXzq7D6AQAA//8DAFBLAwQUAAYACAAAACEABj3UCOAAAAAKAQAA&#10;DwAAAGRycy9kb3ducmV2LnhtbEyPwU7DMAyG70i8Q2QkLoglG2JdS9MJDSEkbhtcdksbt4lokqrJ&#10;1sLTY07jZsuffn9/uZ1dz844Rhu8hOVCAEPfBG19J+Hz4/V+Aywm5bXqg0cJ3xhhW11flarQYfJ7&#10;PB9SxyjEx0JJMCkNBeexMehUXIQBPd3aMDqVaB07rkc1Ubjr+UqINXfKevpg1IA7g83X4eQkvOcx&#10;f9m9tXdtbSf7c2xNw497KW9v5ucnYAnndIHhT5/UoSKnOpy8jqyXsBY5qScJD8sMGAGZ2NBQE7l6&#10;zIBXJf9fofoFAAD//wMAUEsBAi0AFAAGAAgAAAAhALaDOJL+AAAA4QEAABMAAAAAAAAAAAAAAAAA&#10;AAAAAFtDb250ZW50X1R5cGVzXS54bWxQSwECLQAUAAYACAAAACEAOP0h/9YAAACUAQAACwAAAAAA&#10;AAAAAAAAAAAvAQAAX3JlbHMvLnJlbHNQSwECLQAUAAYACAAAACEAONZJhDkCAABdBAAADgAAAAAA&#10;AAAAAAAAAAAuAgAAZHJzL2Uyb0RvYy54bWxQSwECLQAUAAYACAAAACEABj3UCOAAAAAKAQAADwAA&#10;AAAAAAAAAAAAAACTBAAAZHJzL2Rvd25yZXYueG1sUEsFBgAAAAAEAAQA8wAAAKAFAAAAAA==&#10;" strokecolor="red" strokeweight="3pt">
            <v:stroke endarrow="classic" endarrowlength="long"/>
          </v:line>
        </w:pict>
      </w:r>
      <w:r w:rsidR="00794490" w:rsidRPr="005E4789">
        <w:rPr>
          <w:b/>
          <w:color w:val="0000FF"/>
          <w:sz w:val="28"/>
        </w:rPr>
        <w:t>New Slide Button</w:t>
      </w: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182880" distB="182880" distL="274320" distR="274320" simplePos="0" relativeHeight="251713536" behindDoc="0" locked="0" layoutInCell="1" allowOverlap="1">
            <wp:simplePos x="0" y="0"/>
            <wp:positionH relativeFrom="column">
              <wp:posOffset>3251200</wp:posOffset>
            </wp:positionH>
            <wp:positionV relativeFrom="paragraph">
              <wp:posOffset>62865</wp:posOffset>
            </wp:positionV>
            <wp:extent cx="2656205" cy="1624330"/>
            <wp:effectExtent l="0" t="0" r="0" b="0"/>
            <wp:wrapSquare wrapText="bothSides"/>
            <wp:docPr id="169" name="Picture 80" descr="PPT 2007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PT 2007 10"/>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6205" cy="1624330"/>
                    </a:xfrm>
                    <a:prstGeom prst="rect">
                      <a:avLst/>
                    </a:prstGeom>
                    <a:noFill/>
                  </pic:spPr>
                </pic:pic>
              </a:graphicData>
            </a:graphic>
          </wp:anchor>
        </w:drawing>
      </w:r>
      <w:r w:rsidRPr="005E4789">
        <w:rPr>
          <w:sz w:val="24"/>
        </w:rPr>
        <w:t xml:space="preserve">Now it’s time to create the next slide in your presentation.  To do this, we’ll need to </w:t>
      </w:r>
      <w:r w:rsidRPr="005E4789">
        <w:rPr>
          <w:b/>
          <w:sz w:val="24"/>
        </w:rPr>
        <w:t>find</w:t>
      </w:r>
      <w:r w:rsidRPr="005E4789">
        <w:rPr>
          <w:sz w:val="24"/>
        </w:rPr>
        <w:t xml:space="preserve"> the </w:t>
      </w:r>
      <w:r w:rsidRPr="005E4789">
        <w:rPr>
          <w:b/>
          <w:sz w:val="24"/>
        </w:rPr>
        <w:t>New Slide</w:t>
      </w:r>
      <w:r w:rsidRPr="005E4789">
        <w:rPr>
          <w:sz w:val="24"/>
        </w:rPr>
        <w:t xml:space="preserve"> button.</w:t>
      </w:r>
    </w:p>
    <w:p w:rsidR="00794490" w:rsidRPr="005E4789" w:rsidRDefault="00794490" w:rsidP="00794490">
      <w:pPr>
        <w:rPr>
          <w:sz w:val="24"/>
          <w:u w:val="single"/>
        </w:rPr>
      </w:pPr>
    </w:p>
    <w:p w:rsidR="00794490" w:rsidRPr="005E4789" w:rsidRDefault="00794490" w:rsidP="00794490">
      <w:pPr>
        <w:rPr>
          <w:b/>
          <w:sz w:val="24"/>
        </w:rPr>
      </w:pPr>
      <w:r w:rsidRPr="005E4789">
        <w:rPr>
          <w:sz w:val="24"/>
        </w:rPr>
        <w:t xml:space="preserve">At the top left of the screen, in the </w:t>
      </w:r>
      <w:r w:rsidRPr="005E4789">
        <w:rPr>
          <w:b/>
          <w:sz w:val="24"/>
        </w:rPr>
        <w:t xml:space="preserve">Home Tab </w:t>
      </w:r>
      <w:r w:rsidRPr="005E4789">
        <w:rPr>
          <w:sz w:val="24"/>
        </w:rPr>
        <w:t>you will see a</w:t>
      </w:r>
      <w:r w:rsidRPr="005E4789">
        <w:rPr>
          <w:b/>
          <w:sz w:val="24"/>
        </w:rPr>
        <w:t xml:space="preserve"> New Slide “button” </w:t>
      </w:r>
      <w:r w:rsidRPr="005E4789">
        <w:rPr>
          <w:sz w:val="24"/>
        </w:rPr>
        <w:t>which looks like the</w:t>
      </w:r>
      <w:r w:rsidRPr="005E4789">
        <w:rPr>
          <w:b/>
          <w:sz w:val="24"/>
        </w:rPr>
        <w:t xml:space="preserve"> image </w:t>
      </w:r>
      <w:r w:rsidRPr="005E4789">
        <w:rPr>
          <w:sz w:val="24"/>
        </w:rPr>
        <w:t xml:space="preserve">on the </w:t>
      </w:r>
      <w:r w:rsidRPr="005E4789">
        <w:rPr>
          <w:b/>
          <w:sz w:val="24"/>
        </w:rPr>
        <w:t xml:space="preserve">right.  </w:t>
      </w: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91440" distB="274320" distL="365760" distR="914400" simplePos="0" relativeHeight="251716608" behindDoc="0" locked="0" layoutInCell="1" allowOverlap="1">
            <wp:simplePos x="0" y="0"/>
            <wp:positionH relativeFrom="column">
              <wp:posOffset>4325620</wp:posOffset>
            </wp:positionH>
            <wp:positionV relativeFrom="paragraph">
              <wp:posOffset>434340</wp:posOffset>
            </wp:positionV>
            <wp:extent cx="739140" cy="1153160"/>
            <wp:effectExtent l="0" t="0" r="3810" b="8890"/>
            <wp:wrapSquare wrapText="bothSides"/>
            <wp:docPr id="170" name="Picture 5" descr="PPT 200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PT 2007 1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9140" cy="1153160"/>
                    </a:xfrm>
                    <a:prstGeom prst="rect">
                      <a:avLst/>
                    </a:prstGeom>
                    <a:noFill/>
                  </pic:spPr>
                </pic:pic>
              </a:graphicData>
            </a:graphic>
          </wp:anchor>
        </w:drawing>
      </w:r>
      <w:r w:rsidRPr="005E4789">
        <w:rPr>
          <w:sz w:val="24"/>
        </w:rPr>
        <w:t xml:space="preserve">When you </w:t>
      </w:r>
      <w:r w:rsidRPr="005E4789">
        <w:rPr>
          <w:b/>
          <w:sz w:val="24"/>
        </w:rPr>
        <w:t>move</w:t>
      </w:r>
      <w:r w:rsidRPr="005E4789">
        <w:rPr>
          <w:sz w:val="24"/>
        </w:rPr>
        <w:t xml:space="preserve"> your </w:t>
      </w:r>
      <w:r w:rsidRPr="005E4789">
        <w:rPr>
          <w:b/>
          <w:sz w:val="24"/>
        </w:rPr>
        <w:t>cursor arrow over</w:t>
      </w:r>
      <w:r w:rsidRPr="005E4789">
        <w:rPr>
          <w:sz w:val="24"/>
        </w:rPr>
        <w:t xml:space="preserve"> the button you will </w:t>
      </w:r>
      <w:r w:rsidRPr="005E4789">
        <w:rPr>
          <w:b/>
          <w:sz w:val="24"/>
        </w:rPr>
        <w:t>see</w:t>
      </w:r>
      <w:r w:rsidRPr="005E4789">
        <w:rPr>
          <w:sz w:val="24"/>
        </w:rPr>
        <w:t xml:space="preserve"> a </w:t>
      </w:r>
      <w:r w:rsidRPr="005E4789">
        <w:rPr>
          <w:b/>
          <w:sz w:val="24"/>
        </w:rPr>
        <w:t>Microsoft Help Text box</w:t>
      </w:r>
      <w:r w:rsidRPr="005E4789">
        <w:rPr>
          <w:sz w:val="24"/>
        </w:rPr>
        <w:t xml:space="preserve"> appear that says </w:t>
      </w:r>
      <w:r w:rsidRPr="005E4789">
        <w:rPr>
          <w:b/>
          <w:sz w:val="24"/>
        </w:rPr>
        <w:t>New Slide</w:t>
      </w:r>
      <w:r w:rsidRPr="005E4789">
        <w:rPr>
          <w:sz w:val="24"/>
        </w:rPr>
        <w:t xml:space="preserve">.  </w:t>
      </w:r>
    </w:p>
    <w:p w:rsidR="00794490" w:rsidRPr="005E4789" w:rsidRDefault="00794490" w:rsidP="00794490">
      <w:pPr>
        <w:rPr>
          <w:sz w:val="24"/>
        </w:rPr>
      </w:pPr>
    </w:p>
    <w:p w:rsidR="00794490" w:rsidRPr="005E4789" w:rsidRDefault="00794490" w:rsidP="00794490">
      <w:pPr>
        <w:rPr>
          <w:sz w:val="24"/>
        </w:rPr>
      </w:pPr>
      <w:r w:rsidRPr="005E4789">
        <w:rPr>
          <w:sz w:val="24"/>
        </w:rPr>
        <w:t xml:space="preserve"> Now this is a </w:t>
      </w:r>
      <w:r w:rsidRPr="005E4789">
        <w:rPr>
          <w:b/>
          <w:sz w:val="24"/>
        </w:rPr>
        <w:t>bit tricky</w:t>
      </w:r>
      <w:r w:rsidRPr="005E4789">
        <w:rPr>
          <w:sz w:val="24"/>
        </w:rPr>
        <w:t xml:space="preserve">…..   </w:t>
      </w:r>
      <w:r w:rsidRPr="005E4789">
        <w:rPr>
          <w:b/>
          <w:sz w:val="24"/>
        </w:rPr>
        <w:t>Look</w:t>
      </w:r>
      <w:r w:rsidRPr="005E4789">
        <w:rPr>
          <w:sz w:val="24"/>
        </w:rPr>
        <w:t xml:space="preserve"> carefully at the </w:t>
      </w:r>
      <w:r w:rsidRPr="005E4789">
        <w:rPr>
          <w:b/>
          <w:sz w:val="24"/>
        </w:rPr>
        <w:t>lower right corner</w:t>
      </w:r>
      <w:r w:rsidRPr="005E4789">
        <w:rPr>
          <w:sz w:val="24"/>
        </w:rPr>
        <w:t xml:space="preserve"> of the </w:t>
      </w:r>
      <w:r w:rsidRPr="005E4789">
        <w:rPr>
          <w:b/>
          <w:sz w:val="24"/>
        </w:rPr>
        <w:t>New Slide button</w:t>
      </w:r>
      <w:r w:rsidRPr="005E4789">
        <w:rPr>
          <w:sz w:val="24"/>
        </w:rPr>
        <w:t xml:space="preserve"> and you will see a </w:t>
      </w:r>
      <w:r w:rsidRPr="005E4789">
        <w:rPr>
          <w:b/>
          <w:sz w:val="24"/>
        </w:rPr>
        <w:t>down arrow</w:t>
      </w:r>
      <w:r w:rsidRPr="005E4789">
        <w:rPr>
          <w:sz w:val="24"/>
        </w:rPr>
        <w:t>.</w:t>
      </w:r>
    </w:p>
    <w:p w:rsidR="00794490" w:rsidRPr="005E4789" w:rsidRDefault="00A21A02" w:rsidP="00794490">
      <w:pPr>
        <w:rPr>
          <w:sz w:val="24"/>
        </w:rPr>
      </w:pPr>
      <w:r w:rsidRPr="00A21A02">
        <w:rPr>
          <w:noProof/>
          <w:sz w:val="20"/>
        </w:rPr>
        <w:pict>
          <v:line id="Straight Connector 3" o:spid="_x0000_s1191" style="position:absolute;flip:x;z-index:251718656;visibility:visible;mso-wrap-distance-top:-3e-5mm;mso-wrap-distance-bottom:-3e-5mm" from="391.05pt,2.85pt" to="453.6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V8OwIAAGAEAAAOAAAAZHJzL2Uyb0RvYy54bWysVE2P2yAQvVfqf0Dcs7YTZzex4qwqO24P&#10;2+1Ku/0BBLCNigEBGyeq+t87kI9m20tVNQcyMDOPmTcPr+73g0Q7bp3QqsTZTYoRV1QzoboSf31p&#10;JguMnCeKEakVL/GBO3y/fv9uNZqCT3WvJeMWAYhyxWhK3HtviiRxtOcDcTfacAXOVtuBeNjaLmGW&#10;jIA+yGSaprfJqC0zVlPuHJzWRydeR/y25dR/aVvHPZIlhtp8XG1ct2FN1itSdJaYXtBTGeQfqhiI&#10;UHDpBaomnqBXK/6AGgS12unW31A9JLptBeWxB+gmS3/r5rknhsdegBxnLjS5/wdLH3dPFglW4hlG&#10;igwwomdvieh6jyqtFBCoLZoFnkbjCgiv1JMNndK9ejYPmn5zSOmqJ6rjsd6XgwGQLGQkb1LCxhm4&#10;bTt+1gxiyKvXkbR9awfUSmE+hcQADsSgfZzS4TIlvveIwuHdcp5OYZb07EpIERBCnrHOf+R6QMEo&#10;sRQq8EcKsntwPlT0KyQcK90IKaMGpEJjied32TyNGU5LwYI3xDnbbStp0Y6AjJomhV/sDzzXYVa/&#10;KhbRek7Y5mR7IiTYyEdinOdE+h6H2wbOMJIcHo7sTnhShfugVaj3ZB119H2ZLjeLzSKf5NPbzSRP&#10;63ryoanyyW2T3c3rWV1VdfYjlJ7lRS8Y4ypUf9Z0lv+dZk6v66jGi6ovPCVv0SOhUOz5PxYdpx4G&#10;fZTMVrPDkz2rAWQcg09PLryT6z3Y1x+G9U8AAAD//wMAUEsDBBQABgAIAAAAIQABe4do3AAAAAcB&#10;AAAPAAAAZHJzL2Rvd25yZXYueG1sTI7BTsMwEETvSPyDtUjcqNMgSBviVAgUgRAcSHvpzY2XOBCv&#10;Q+y24e9ZuMBxNKM3r1hNrhcHHEPnScF8loBAarzpqFWwWVcXCxAhajK694QKvjDAqjw9KXRu/JFe&#10;8VDHVjCEQq4V2BiHXMrQWHQ6zPyAxN2bH52OHMdWmlEfGe56mSbJtXS6I36wesA7i81HvXcKsqcq&#10;9dXD/bTp1tuX+v3zOX20jVLnZ9PtDYiIU/wbw48+q0PJTju/JxNEz4xFOuepgqsMBPfLJLsEsfvN&#10;sizkf//yGwAA//8DAFBLAQItABQABgAIAAAAIQC2gziS/gAAAOEBAAATAAAAAAAAAAAAAAAAAAAA&#10;AABbQ29udGVudF9UeXBlc10ueG1sUEsBAi0AFAAGAAgAAAAhADj9If/WAAAAlAEAAAsAAAAAAAAA&#10;AAAAAAAALwEAAF9yZWxzLy5yZWxzUEsBAi0AFAAGAAgAAAAhACn/dXw7AgAAYAQAAA4AAAAAAAAA&#10;AAAAAAAALgIAAGRycy9lMm9Eb2MueG1sUEsBAi0AFAAGAAgAAAAhAAF7h2jcAAAABwEAAA8AAAAA&#10;AAAAAAAAAAAAlQQAAGRycy9kb3ducmV2LnhtbFBLBQYAAAAABAAEAPMAAACeBQAAAAA=&#10;" strokecolor="red" strokeweight="4.5pt">
            <v:stroke endarrow="classic" endarrowlength="long"/>
          </v:line>
        </w:pict>
      </w:r>
    </w:p>
    <w:p w:rsidR="00794490" w:rsidRPr="005E4789" w:rsidRDefault="00794490" w:rsidP="00794490">
      <w:pPr>
        <w:rPr>
          <w:sz w:val="24"/>
        </w:rPr>
      </w:pPr>
      <w:r w:rsidRPr="005E4789">
        <w:rPr>
          <w:b/>
          <w:sz w:val="24"/>
        </w:rPr>
        <w:t xml:space="preserve">Click-on the down arrow </w:t>
      </w:r>
      <w:r w:rsidRPr="005E4789">
        <w:rPr>
          <w:sz w:val="24"/>
        </w:rPr>
        <w:t xml:space="preserve">to create your </w:t>
      </w:r>
      <w:r w:rsidRPr="005E4789">
        <w:rPr>
          <w:b/>
          <w:sz w:val="24"/>
        </w:rPr>
        <w:t>next</w:t>
      </w:r>
      <w:r w:rsidRPr="005E4789">
        <w:rPr>
          <w:sz w:val="24"/>
        </w:rPr>
        <w:t xml:space="preserve"> slide. </w:t>
      </w: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r w:rsidRPr="005E4789">
        <w:rPr>
          <w:noProof/>
          <w:sz w:val="20"/>
        </w:rPr>
        <w:drawing>
          <wp:anchor distT="182880" distB="182880" distL="274320" distR="274320" simplePos="0" relativeHeight="251715584" behindDoc="0" locked="0" layoutInCell="1" allowOverlap="1">
            <wp:simplePos x="0" y="0"/>
            <wp:positionH relativeFrom="column">
              <wp:posOffset>3674110</wp:posOffset>
            </wp:positionH>
            <wp:positionV relativeFrom="paragraph">
              <wp:posOffset>490855</wp:posOffset>
            </wp:positionV>
            <wp:extent cx="2114550" cy="3188335"/>
            <wp:effectExtent l="0" t="0" r="0" b="0"/>
            <wp:wrapSquare wrapText="bothSides"/>
            <wp:docPr id="177" name="Picture 2" descr="PPT 200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PT 2007 1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3188335"/>
                    </a:xfrm>
                    <a:prstGeom prst="rect">
                      <a:avLst/>
                    </a:prstGeom>
                    <a:noFill/>
                  </pic:spPr>
                </pic:pic>
              </a:graphicData>
            </a:graphic>
          </wp:anchor>
        </w:drawing>
      </w:r>
      <w:r w:rsidRPr="005E4789">
        <w:rPr>
          <w:sz w:val="24"/>
        </w:rPr>
        <w:t xml:space="preserve">If you </w:t>
      </w:r>
      <w:r w:rsidRPr="005E4789">
        <w:rPr>
          <w:b/>
          <w:sz w:val="24"/>
        </w:rPr>
        <w:t xml:space="preserve">accidentally click </w:t>
      </w:r>
      <w:r w:rsidRPr="005E4789">
        <w:rPr>
          <w:sz w:val="24"/>
        </w:rPr>
        <w:t>the</w:t>
      </w:r>
      <w:r w:rsidRPr="005E4789">
        <w:rPr>
          <w:b/>
          <w:sz w:val="24"/>
        </w:rPr>
        <w:t xml:space="preserve"> button</w:t>
      </w:r>
      <w:r w:rsidRPr="005E4789">
        <w:rPr>
          <w:sz w:val="24"/>
        </w:rPr>
        <w:t xml:space="preserve">, and a new slide appears, </w:t>
      </w:r>
      <w:r w:rsidRPr="005E4789">
        <w:rPr>
          <w:b/>
          <w:sz w:val="24"/>
        </w:rPr>
        <w:t>don’t worry</w:t>
      </w:r>
      <w:r w:rsidRPr="005E4789">
        <w:rPr>
          <w:sz w:val="24"/>
        </w:rPr>
        <w:t>, we’ll show you how to change to the slide format you desire later in the tutorial.</w:t>
      </w: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p>
    <w:p w:rsidR="00794490" w:rsidRPr="005E4789" w:rsidRDefault="00A21A02" w:rsidP="00794490">
      <w:pPr>
        <w:rPr>
          <w:sz w:val="24"/>
        </w:rPr>
      </w:pPr>
      <w:r w:rsidRPr="00A21A02">
        <w:rPr>
          <w:noProof/>
          <w:sz w:val="20"/>
        </w:rPr>
        <w:pict>
          <v:line id="Straight Connector 1" o:spid="_x0000_s1190" style="position:absolute;flip:x;z-index:251717632;visibility:visible;mso-wrap-distance-top:-3e-5mm;mso-wrap-distance-bottom:-3e-5mm" from="380.65pt,2.6pt" to="461.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SYPAIAAGEEAAAOAAAAZHJzL2Uyb0RvYy54bWysVMuO2jAU3VfqP1jeQxIaGCYijKoE2sV0&#10;isT0A4ztJFYd27INAVX9916bR0u7qaqyMH7ce3zuucdZPB17iQ7cOqFVibNxihFXVDOh2hJ/eV2P&#10;5hg5TxQjUite4hN3+Gn59s1iMAWf6E5Lxi0CEOWKwZS4894USeJox3vixtpwBYeNtj3xsLRtwiwZ&#10;AL2XySRNZ8mgLTNWU+4c7NbnQ7yM+E3Dqf/cNI57JEsM3HwcbRx3YUyWC1K0lphO0AsN8g8seiIU&#10;XHqDqoknaG/FH1C9oFY73fgx1X2im0ZQHmuAarL0t2q2HTE81gLiOHOTyf0/WPpy2FgkGPQOI0V6&#10;aNHWWyLazqNKKwUCaouyoNNgXAHhldrYUCk9qq151vSrQ0pXHVEtj3xfTwZAYkZylxIWzsBtu+GT&#10;ZhBD9l5H0Y6N7VEjhfkYEgM4CIOOsUunW5f40SMKm1k6mU4nU4zo9SwhRYAIicY6/4HrHoVJiaVQ&#10;QUBSkMOz81AEhF5DwrbSayFlNIFUaCjx9CGbpjHDaSlYOA1xzra7Slp0IOCj9TqFX5AE0O7CrN4r&#10;FtE6TtjqMvdESJgjH5VxnhPpOxxu6znDSHJ4ObK94EkV7oNage9ldjbSt8f0cTVfzfNRPpmtRnla&#10;16P36yofzdbZw7R+V1dVnX0P1LO86ARjXAX2V1Nn+d+Z5vK8zna82fqmU3KPHiUAstf/SDq2PXT6&#10;7JmdZqeNDWoFB4CPY/DlzYWH8us6Rv38Mix/AAAA//8DAFBLAwQUAAYACAAAACEAJrgnnNwAAAAH&#10;AQAADwAAAGRycy9kb3ducmV2LnhtbEyPwU7DMBBE70j8g7VI3KhTIwqEOBUCRSBUDqS9cHPjJQ7E&#10;6xC7bfh7Fi5wHM3o7dtiOfle7HGMXSAN81kGAqkJtqNWw2ZdnV2BiMmQNX0g1PCFEZbl8VFhchsO&#10;9IL7OrWCIRRzo8GlNORSxsahN3EWBiTu3sLoTeI4ttKO5sBw30uVZQvpTUd8wZkB7xw2H/XOa7h8&#10;qlSoHu6nTbd+fa7fP1fq0TVan55MtzcgEk7pbww/+qwOJTttw45sFD0zFvNznmq4UCC4v1aKX9n+&#10;ZlkW8r9/+Q0AAP//AwBQSwECLQAUAAYACAAAACEAtoM4kv4AAADhAQAAEwAAAAAAAAAAAAAAAAAA&#10;AAAAW0NvbnRlbnRfVHlwZXNdLnhtbFBLAQItABQABgAIAAAAIQA4/SH/1gAAAJQBAAALAAAAAAAA&#10;AAAAAAAAAC8BAABfcmVscy8ucmVsc1BLAQItABQABgAIAAAAIQDtnYSYPAIAAGEEAAAOAAAAAAAA&#10;AAAAAAAAAC4CAABkcnMvZTJvRG9jLnhtbFBLAQItABQABgAIAAAAIQAmuCec3AAAAAcBAAAPAAAA&#10;AAAAAAAAAAAAAJYEAABkcnMvZG93bnJldi54bWxQSwUGAAAAAAQABADzAAAAnwUAAAAA&#10;" strokecolor="red" strokeweight="4.5pt">
            <v:stroke endarrow="classic" endarrowlength="long"/>
          </v:line>
        </w:pict>
      </w:r>
    </w:p>
    <w:p w:rsidR="00794490" w:rsidRPr="005E4789" w:rsidRDefault="00794490" w:rsidP="00794490">
      <w:pPr>
        <w:rPr>
          <w:sz w:val="24"/>
        </w:rPr>
      </w:pPr>
    </w:p>
    <w:p w:rsidR="00794490" w:rsidRPr="005E4789" w:rsidRDefault="00794490" w:rsidP="00794490">
      <w:pPr>
        <w:rPr>
          <w:sz w:val="24"/>
        </w:rPr>
      </w:pPr>
      <w:r w:rsidRPr="005E4789">
        <w:rPr>
          <w:sz w:val="24"/>
        </w:rPr>
        <w:t xml:space="preserve">When you </w:t>
      </w:r>
      <w:r w:rsidRPr="005E4789">
        <w:rPr>
          <w:b/>
          <w:sz w:val="24"/>
        </w:rPr>
        <w:t>click</w:t>
      </w:r>
      <w:r w:rsidRPr="005E4789">
        <w:rPr>
          <w:sz w:val="24"/>
        </w:rPr>
        <w:t xml:space="preserve"> the </w:t>
      </w:r>
      <w:r w:rsidRPr="005E4789">
        <w:rPr>
          <w:b/>
          <w:sz w:val="24"/>
        </w:rPr>
        <w:t>arrow</w:t>
      </w:r>
      <w:r w:rsidRPr="005E4789">
        <w:rPr>
          <w:sz w:val="24"/>
        </w:rPr>
        <w:t xml:space="preserve"> an </w:t>
      </w:r>
      <w:r w:rsidRPr="005E4789">
        <w:rPr>
          <w:b/>
          <w:sz w:val="24"/>
        </w:rPr>
        <w:t>image</w:t>
      </w:r>
      <w:r w:rsidRPr="005E4789">
        <w:rPr>
          <w:sz w:val="24"/>
        </w:rPr>
        <w:t xml:space="preserve"> similar to the one on the </w:t>
      </w:r>
      <w:r w:rsidRPr="005E4789">
        <w:rPr>
          <w:b/>
          <w:sz w:val="24"/>
        </w:rPr>
        <w:t>right</w:t>
      </w:r>
      <w:r w:rsidRPr="005E4789">
        <w:rPr>
          <w:sz w:val="24"/>
        </w:rPr>
        <w:t xml:space="preserve"> will appear.   We’ll use the </w:t>
      </w:r>
      <w:r w:rsidRPr="005E4789">
        <w:rPr>
          <w:b/>
          <w:sz w:val="24"/>
        </w:rPr>
        <w:t xml:space="preserve">Title and Content </w:t>
      </w:r>
      <w:r w:rsidRPr="005E4789">
        <w:rPr>
          <w:sz w:val="24"/>
        </w:rPr>
        <w:t>slide for our second slide.  C</w:t>
      </w:r>
      <w:r w:rsidRPr="005E4789">
        <w:rPr>
          <w:b/>
          <w:sz w:val="24"/>
        </w:rPr>
        <w:t>lick</w:t>
      </w:r>
      <w:r w:rsidRPr="005E4789">
        <w:rPr>
          <w:sz w:val="24"/>
        </w:rPr>
        <w:t xml:space="preserve"> this choice.  In the similar manner keep on adding new slides and add contents and pictures as per your choice.</w:t>
      </w:r>
    </w:p>
    <w:p w:rsidR="00794490" w:rsidRPr="005E4789" w:rsidRDefault="00794490" w:rsidP="00794490">
      <w:pPr>
        <w:rPr>
          <w:sz w:val="24"/>
        </w:rPr>
      </w:pPr>
    </w:p>
    <w:p w:rsidR="00794490" w:rsidRPr="004B2337" w:rsidRDefault="00794490" w:rsidP="00794490">
      <w:pPr>
        <w:spacing w:after="240" w:line="360" w:lineRule="atLeast"/>
        <w:ind w:left="48" w:right="48"/>
        <w:jc w:val="both"/>
        <w:rPr>
          <w:color w:val="000000"/>
          <w:sz w:val="24"/>
          <w:szCs w:val="24"/>
        </w:rPr>
      </w:pPr>
      <w:r w:rsidRPr="005E4789">
        <w:rPr>
          <w:b/>
          <w:color w:val="000000"/>
          <w:sz w:val="24"/>
          <w:szCs w:val="24"/>
        </w:rPr>
        <w:t>A</w:t>
      </w:r>
      <w:r w:rsidRPr="004B2337">
        <w:rPr>
          <w:b/>
          <w:color w:val="000000"/>
          <w:sz w:val="24"/>
          <w:szCs w:val="24"/>
        </w:rPr>
        <w:t>nimation</w:t>
      </w:r>
      <w:r w:rsidRPr="005E4789">
        <w:rPr>
          <w:color w:val="000000"/>
          <w:sz w:val="24"/>
          <w:szCs w:val="24"/>
        </w:rPr>
        <w:t xml:space="preserve">: </w:t>
      </w:r>
      <w:r w:rsidRPr="004B2337">
        <w:rPr>
          <w:color w:val="000000"/>
          <w:sz w:val="24"/>
          <w:szCs w:val="24"/>
        </w:rPr>
        <w:t>PowerPoint offers animation support which can be used effectively to add some motion in a monotonous presentation and make it more interesting. Animation can be applied to any object on the slide and the motions can the automated, timed or trigger.</w:t>
      </w:r>
    </w:p>
    <w:p w:rsidR="00794490" w:rsidRPr="004B2337" w:rsidRDefault="00794490" w:rsidP="00794490">
      <w:pPr>
        <w:spacing w:after="240" w:line="360" w:lineRule="atLeast"/>
        <w:ind w:left="48" w:right="48"/>
        <w:jc w:val="both"/>
        <w:rPr>
          <w:color w:val="000000"/>
          <w:sz w:val="24"/>
          <w:szCs w:val="24"/>
        </w:rPr>
      </w:pPr>
      <w:r w:rsidRPr="004B2337">
        <w:rPr>
          <w:color w:val="000000"/>
          <w:sz w:val="24"/>
          <w:szCs w:val="24"/>
        </w:rPr>
        <w:t>The following steps will help you add and preview animations in the slide.</w:t>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1</w:t>
      </w:r>
      <w:r w:rsidRPr="004B2337">
        <w:rPr>
          <w:color w:val="000000"/>
          <w:sz w:val="24"/>
          <w:szCs w:val="24"/>
        </w:rPr>
        <w:t> − Go to the </w:t>
      </w:r>
      <w:r w:rsidRPr="004B2337">
        <w:rPr>
          <w:b/>
          <w:bCs/>
          <w:color w:val="000000"/>
          <w:sz w:val="24"/>
          <w:szCs w:val="24"/>
        </w:rPr>
        <w:t>Animation</w:t>
      </w:r>
      <w:r w:rsidRPr="004B2337">
        <w:rPr>
          <w:color w:val="000000"/>
          <w:sz w:val="24"/>
          <w:szCs w:val="24"/>
        </w:rPr>
        <w:t> ribbon and click on the </w:t>
      </w:r>
      <w:r w:rsidRPr="004B2337">
        <w:rPr>
          <w:b/>
          <w:bCs/>
          <w:color w:val="000000"/>
          <w:sz w:val="24"/>
          <w:szCs w:val="24"/>
        </w:rPr>
        <w:t>Animation Pane</w:t>
      </w:r>
      <w:r w:rsidRPr="004B2337">
        <w:rPr>
          <w:color w:val="000000"/>
          <w:sz w:val="24"/>
          <w:szCs w:val="24"/>
        </w:rPr>
        <w:t> to display the animation sidebar.</w:t>
      </w:r>
    </w:p>
    <w:p w:rsidR="00794490" w:rsidRPr="004B2337" w:rsidRDefault="00794490" w:rsidP="00794490">
      <w:pPr>
        <w:rPr>
          <w:sz w:val="24"/>
          <w:szCs w:val="24"/>
        </w:rPr>
      </w:pPr>
      <w:r w:rsidRPr="005E4789">
        <w:rPr>
          <w:noProof/>
          <w:sz w:val="24"/>
          <w:szCs w:val="24"/>
        </w:rPr>
        <w:lastRenderedPageBreak/>
        <w:drawing>
          <wp:inline distT="0" distB="0" distL="0" distR="0">
            <wp:extent cx="5295900" cy="5438775"/>
            <wp:effectExtent l="0" t="0" r="0" b="9525"/>
            <wp:docPr id="182" name="Picture 15"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oft PowerPoint 2010"/>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5438775"/>
                    </a:xfrm>
                    <a:prstGeom prst="rect">
                      <a:avLst/>
                    </a:prstGeom>
                    <a:noFill/>
                    <a:ln>
                      <a:noFill/>
                    </a:ln>
                  </pic:spPr>
                </pic:pic>
              </a:graphicData>
            </a:graphic>
          </wp:inline>
        </w:drawing>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2</w:t>
      </w:r>
      <w:r w:rsidRPr="004B2337">
        <w:rPr>
          <w:color w:val="000000"/>
          <w:sz w:val="24"/>
          <w:szCs w:val="24"/>
        </w:rPr>
        <w:t> − Select one of the objects in the slide and click on the </w:t>
      </w:r>
      <w:r w:rsidRPr="004B2337">
        <w:rPr>
          <w:b/>
          <w:bCs/>
          <w:color w:val="000000"/>
          <w:sz w:val="24"/>
          <w:szCs w:val="24"/>
        </w:rPr>
        <w:t>Add Animation</w:t>
      </w:r>
      <w:r w:rsidRPr="004B2337">
        <w:rPr>
          <w:color w:val="000000"/>
          <w:sz w:val="24"/>
          <w:szCs w:val="24"/>
        </w:rPr>
        <w:t> menu option.</w:t>
      </w:r>
    </w:p>
    <w:p w:rsidR="00794490" w:rsidRPr="004B2337" w:rsidRDefault="00794490" w:rsidP="00794490">
      <w:pPr>
        <w:rPr>
          <w:sz w:val="24"/>
          <w:szCs w:val="24"/>
        </w:rPr>
      </w:pPr>
      <w:r w:rsidRPr="005E4789">
        <w:rPr>
          <w:noProof/>
          <w:sz w:val="24"/>
          <w:szCs w:val="24"/>
        </w:rPr>
        <w:lastRenderedPageBreak/>
        <w:drawing>
          <wp:inline distT="0" distB="0" distL="0" distR="0">
            <wp:extent cx="5305425" cy="5210175"/>
            <wp:effectExtent l="0" t="0" r="9525" b="9525"/>
            <wp:docPr id="183" name="Picture 14"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PowerPoint 2010"/>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5210175"/>
                    </a:xfrm>
                    <a:prstGeom prst="rect">
                      <a:avLst/>
                    </a:prstGeom>
                    <a:noFill/>
                    <a:ln>
                      <a:noFill/>
                    </a:ln>
                  </pic:spPr>
                </pic:pic>
              </a:graphicData>
            </a:graphic>
          </wp:inline>
        </w:drawing>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3</w:t>
      </w:r>
      <w:r w:rsidRPr="004B2337">
        <w:rPr>
          <w:color w:val="000000"/>
          <w:sz w:val="24"/>
          <w:szCs w:val="24"/>
        </w:rPr>
        <w:t> − Choose from one of the Animation options.</w:t>
      </w:r>
    </w:p>
    <w:p w:rsidR="00794490" w:rsidRPr="004B2337" w:rsidRDefault="00794490" w:rsidP="00794490">
      <w:pPr>
        <w:rPr>
          <w:sz w:val="24"/>
          <w:szCs w:val="24"/>
        </w:rPr>
      </w:pPr>
      <w:r w:rsidRPr="005E4789">
        <w:rPr>
          <w:noProof/>
          <w:sz w:val="24"/>
          <w:szCs w:val="24"/>
        </w:rPr>
        <w:lastRenderedPageBreak/>
        <w:drawing>
          <wp:inline distT="0" distB="0" distL="0" distR="0">
            <wp:extent cx="5276850" cy="7715250"/>
            <wp:effectExtent l="0" t="0" r="0" b="0"/>
            <wp:docPr id="184" name="Picture 13"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oft PowerPoint 2010"/>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7715250"/>
                    </a:xfrm>
                    <a:prstGeom prst="rect">
                      <a:avLst/>
                    </a:prstGeom>
                    <a:noFill/>
                    <a:ln>
                      <a:noFill/>
                    </a:ln>
                  </pic:spPr>
                </pic:pic>
              </a:graphicData>
            </a:graphic>
          </wp:inline>
        </w:drawing>
      </w:r>
    </w:p>
    <w:p w:rsidR="00794490" w:rsidRPr="004B2337" w:rsidRDefault="00794490" w:rsidP="008B4DBC">
      <w:pPr>
        <w:widowControl/>
        <w:numPr>
          <w:ilvl w:val="0"/>
          <w:numId w:val="7"/>
        </w:numPr>
        <w:autoSpaceDE/>
        <w:autoSpaceDN/>
        <w:spacing w:after="240" w:line="360" w:lineRule="atLeast"/>
        <w:ind w:left="768" w:right="48"/>
        <w:jc w:val="both"/>
        <w:rPr>
          <w:color w:val="000000"/>
          <w:sz w:val="21"/>
          <w:szCs w:val="21"/>
        </w:rPr>
      </w:pPr>
      <w:r w:rsidRPr="004B2337">
        <w:rPr>
          <w:b/>
          <w:bCs/>
          <w:color w:val="000000"/>
          <w:sz w:val="21"/>
          <w:szCs w:val="21"/>
        </w:rPr>
        <w:t>Entrance</w:t>
      </w:r>
      <w:r w:rsidRPr="004B2337">
        <w:rPr>
          <w:color w:val="000000"/>
          <w:sz w:val="21"/>
          <w:szCs w:val="21"/>
        </w:rPr>
        <w:t> will cause the object to appear in the screen.</w:t>
      </w:r>
    </w:p>
    <w:p w:rsidR="00794490" w:rsidRPr="004B2337" w:rsidRDefault="00794490" w:rsidP="008B4DBC">
      <w:pPr>
        <w:widowControl/>
        <w:numPr>
          <w:ilvl w:val="0"/>
          <w:numId w:val="7"/>
        </w:numPr>
        <w:autoSpaceDE/>
        <w:autoSpaceDN/>
        <w:spacing w:after="240" w:line="360" w:lineRule="atLeast"/>
        <w:ind w:left="768" w:right="48"/>
        <w:jc w:val="both"/>
        <w:rPr>
          <w:color w:val="000000"/>
          <w:sz w:val="21"/>
          <w:szCs w:val="21"/>
        </w:rPr>
      </w:pPr>
      <w:r w:rsidRPr="004B2337">
        <w:rPr>
          <w:b/>
          <w:bCs/>
          <w:color w:val="000000"/>
          <w:sz w:val="21"/>
          <w:szCs w:val="21"/>
        </w:rPr>
        <w:lastRenderedPageBreak/>
        <w:t>Emphasis</w:t>
      </w:r>
      <w:r w:rsidRPr="004B2337">
        <w:rPr>
          <w:color w:val="000000"/>
          <w:sz w:val="21"/>
          <w:szCs w:val="21"/>
        </w:rPr>
        <w:t> will cause the object to emphasis without appearing or leaving the screen.</w:t>
      </w:r>
    </w:p>
    <w:p w:rsidR="00794490" w:rsidRPr="004B2337" w:rsidRDefault="00794490" w:rsidP="008B4DBC">
      <w:pPr>
        <w:widowControl/>
        <w:numPr>
          <w:ilvl w:val="0"/>
          <w:numId w:val="7"/>
        </w:numPr>
        <w:autoSpaceDE/>
        <w:autoSpaceDN/>
        <w:spacing w:after="240" w:line="360" w:lineRule="atLeast"/>
        <w:ind w:left="768" w:right="48"/>
        <w:jc w:val="both"/>
        <w:rPr>
          <w:color w:val="000000"/>
          <w:sz w:val="21"/>
          <w:szCs w:val="21"/>
        </w:rPr>
      </w:pPr>
      <w:r w:rsidRPr="004B2337">
        <w:rPr>
          <w:b/>
          <w:bCs/>
          <w:color w:val="000000"/>
          <w:sz w:val="21"/>
          <w:szCs w:val="21"/>
        </w:rPr>
        <w:t>Exit</w:t>
      </w:r>
      <w:r w:rsidRPr="004B2337">
        <w:rPr>
          <w:color w:val="000000"/>
          <w:sz w:val="21"/>
          <w:szCs w:val="21"/>
        </w:rPr>
        <w:t> will cause the object to disappear from the screen.</w:t>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4</w:t>
      </w:r>
      <w:r w:rsidRPr="004B2337">
        <w:rPr>
          <w:color w:val="000000"/>
          <w:sz w:val="24"/>
          <w:szCs w:val="24"/>
        </w:rPr>
        <w:t> − Once you add the animation for an object, it will show up in the </w:t>
      </w:r>
      <w:r w:rsidRPr="004B2337">
        <w:rPr>
          <w:b/>
          <w:bCs/>
          <w:color w:val="000000"/>
          <w:sz w:val="24"/>
          <w:szCs w:val="24"/>
        </w:rPr>
        <w:t>Animation pane</w:t>
      </w:r>
      <w:r w:rsidRPr="004B2337">
        <w:rPr>
          <w:color w:val="000000"/>
          <w:sz w:val="24"/>
          <w:szCs w:val="24"/>
        </w:rPr>
        <w:t>.</w:t>
      </w:r>
    </w:p>
    <w:p w:rsidR="00794490" w:rsidRPr="004B2337" w:rsidRDefault="00794490" w:rsidP="00794490">
      <w:pPr>
        <w:rPr>
          <w:sz w:val="24"/>
          <w:szCs w:val="24"/>
        </w:rPr>
      </w:pPr>
      <w:r w:rsidRPr="005E4789">
        <w:rPr>
          <w:noProof/>
          <w:sz w:val="24"/>
          <w:szCs w:val="24"/>
        </w:rPr>
        <w:drawing>
          <wp:inline distT="0" distB="0" distL="0" distR="0">
            <wp:extent cx="5276850" cy="4724400"/>
            <wp:effectExtent l="0" t="0" r="0" b="0"/>
            <wp:docPr id="185" name="Picture 12"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PowerPoint 2010"/>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4724400"/>
                    </a:xfrm>
                    <a:prstGeom prst="rect">
                      <a:avLst/>
                    </a:prstGeom>
                    <a:noFill/>
                    <a:ln>
                      <a:noFill/>
                    </a:ln>
                  </pic:spPr>
                </pic:pic>
              </a:graphicData>
            </a:graphic>
          </wp:inline>
        </w:drawing>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5</w:t>
      </w:r>
      <w:r w:rsidRPr="004B2337">
        <w:rPr>
          <w:color w:val="000000"/>
          <w:sz w:val="24"/>
          <w:szCs w:val="24"/>
        </w:rPr>
        <w:t> − By default, all the animations are initiated by a click, but you can change this. To change the trigger, right-click on the animation object on the pane and choose an alternate trigger.</w:t>
      </w:r>
    </w:p>
    <w:p w:rsidR="00794490" w:rsidRPr="004B2337" w:rsidRDefault="00794490" w:rsidP="00794490">
      <w:pPr>
        <w:rPr>
          <w:sz w:val="24"/>
          <w:szCs w:val="24"/>
        </w:rPr>
      </w:pPr>
      <w:r w:rsidRPr="005E4789">
        <w:rPr>
          <w:noProof/>
          <w:sz w:val="24"/>
          <w:szCs w:val="24"/>
        </w:rPr>
        <w:lastRenderedPageBreak/>
        <w:drawing>
          <wp:inline distT="0" distB="0" distL="0" distR="0">
            <wp:extent cx="5276850" cy="5572125"/>
            <wp:effectExtent l="0" t="0" r="0" b="9525"/>
            <wp:docPr id="186" name="Picture 11"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PowerPoint 2010"/>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5572125"/>
                    </a:xfrm>
                    <a:prstGeom prst="rect">
                      <a:avLst/>
                    </a:prstGeom>
                    <a:noFill/>
                    <a:ln>
                      <a:noFill/>
                    </a:ln>
                  </pic:spPr>
                </pic:pic>
              </a:graphicData>
            </a:graphic>
          </wp:inline>
        </w:drawing>
      </w:r>
    </w:p>
    <w:p w:rsidR="00794490" w:rsidRPr="004B2337" w:rsidRDefault="00794490" w:rsidP="008B4DBC">
      <w:pPr>
        <w:widowControl/>
        <w:numPr>
          <w:ilvl w:val="0"/>
          <w:numId w:val="8"/>
        </w:numPr>
        <w:autoSpaceDE/>
        <w:autoSpaceDN/>
        <w:spacing w:after="240" w:line="360" w:lineRule="atLeast"/>
        <w:ind w:left="768" w:right="48"/>
        <w:jc w:val="both"/>
        <w:rPr>
          <w:color w:val="000000"/>
          <w:sz w:val="21"/>
          <w:szCs w:val="21"/>
        </w:rPr>
      </w:pPr>
      <w:r w:rsidRPr="004B2337">
        <w:rPr>
          <w:b/>
          <w:bCs/>
          <w:color w:val="000000"/>
          <w:sz w:val="21"/>
          <w:szCs w:val="21"/>
        </w:rPr>
        <w:t>Start On Click</w:t>
      </w:r>
      <w:r w:rsidRPr="004B2337">
        <w:rPr>
          <w:color w:val="000000"/>
          <w:sz w:val="21"/>
          <w:szCs w:val="21"/>
        </w:rPr>
        <w:t> will cause the animation to start when you click the mouse.</w:t>
      </w:r>
    </w:p>
    <w:p w:rsidR="00794490" w:rsidRPr="004B2337" w:rsidRDefault="00794490" w:rsidP="008B4DBC">
      <w:pPr>
        <w:widowControl/>
        <w:numPr>
          <w:ilvl w:val="0"/>
          <w:numId w:val="8"/>
        </w:numPr>
        <w:autoSpaceDE/>
        <w:autoSpaceDN/>
        <w:spacing w:after="240" w:line="360" w:lineRule="atLeast"/>
        <w:ind w:left="768" w:right="48"/>
        <w:jc w:val="both"/>
        <w:rPr>
          <w:color w:val="000000"/>
          <w:sz w:val="21"/>
          <w:szCs w:val="21"/>
        </w:rPr>
      </w:pPr>
      <w:r w:rsidRPr="004B2337">
        <w:rPr>
          <w:b/>
          <w:bCs/>
          <w:color w:val="000000"/>
          <w:sz w:val="21"/>
          <w:szCs w:val="21"/>
        </w:rPr>
        <w:t>Start With Previous</w:t>
      </w:r>
      <w:r w:rsidRPr="004B2337">
        <w:rPr>
          <w:color w:val="000000"/>
          <w:sz w:val="21"/>
          <w:szCs w:val="21"/>
        </w:rPr>
        <w:t> will cause the animation to begin with the previous animation; if this is the first object, it will begin as soon as you reach the slide during the slide show.</w:t>
      </w:r>
    </w:p>
    <w:p w:rsidR="00794490" w:rsidRPr="004B2337" w:rsidRDefault="00794490" w:rsidP="008B4DBC">
      <w:pPr>
        <w:widowControl/>
        <w:numPr>
          <w:ilvl w:val="0"/>
          <w:numId w:val="8"/>
        </w:numPr>
        <w:autoSpaceDE/>
        <w:autoSpaceDN/>
        <w:spacing w:after="240" w:line="360" w:lineRule="atLeast"/>
        <w:ind w:left="768" w:right="48"/>
        <w:jc w:val="both"/>
        <w:rPr>
          <w:color w:val="000000"/>
          <w:sz w:val="21"/>
          <w:szCs w:val="21"/>
        </w:rPr>
      </w:pPr>
      <w:r w:rsidRPr="004B2337">
        <w:rPr>
          <w:b/>
          <w:bCs/>
          <w:color w:val="000000"/>
          <w:sz w:val="21"/>
          <w:szCs w:val="21"/>
        </w:rPr>
        <w:t>Start After Previous</w:t>
      </w:r>
      <w:r w:rsidRPr="004B2337">
        <w:rPr>
          <w:color w:val="000000"/>
          <w:sz w:val="21"/>
          <w:szCs w:val="21"/>
        </w:rPr>
        <w:t> will cause the animation to begin after the previous animation ends.</w:t>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6</w:t>
      </w:r>
      <w:r w:rsidRPr="004B2337">
        <w:rPr>
          <w:color w:val="000000"/>
          <w:sz w:val="24"/>
          <w:szCs w:val="24"/>
        </w:rPr>
        <w:t> − From the timing section, you can also manipulate the animation timings.</w:t>
      </w:r>
    </w:p>
    <w:p w:rsidR="00794490" w:rsidRPr="004B2337" w:rsidRDefault="00794490" w:rsidP="00794490">
      <w:pPr>
        <w:spacing w:after="240" w:line="360" w:lineRule="atLeast"/>
        <w:ind w:left="48" w:right="48"/>
        <w:jc w:val="both"/>
        <w:rPr>
          <w:color w:val="000000"/>
          <w:sz w:val="24"/>
          <w:szCs w:val="24"/>
        </w:rPr>
      </w:pPr>
      <w:r w:rsidRPr="004B2337">
        <w:rPr>
          <w:b/>
          <w:bCs/>
          <w:color w:val="000000"/>
          <w:sz w:val="24"/>
          <w:szCs w:val="24"/>
        </w:rPr>
        <w:t>Step 7</w:t>
      </w:r>
      <w:r w:rsidRPr="004B2337">
        <w:rPr>
          <w:color w:val="000000"/>
          <w:sz w:val="24"/>
          <w:szCs w:val="24"/>
        </w:rPr>
        <w:t> − To preview the animation settings, just click </w:t>
      </w:r>
      <w:r w:rsidRPr="004B2337">
        <w:rPr>
          <w:b/>
          <w:bCs/>
          <w:color w:val="000000"/>
          <w:sz w:val="24"/>
          <w:szCs w:val="24"/>
        </w:rPr>
        <w:t>Play</w:t>
      </w:r>
      <w:r w:rsidRPr="004B2337">
        <w:rPr>
          <w:color w:val="000000"/>
          <w:sz w:val="24"/>
          <w:szCs w:val="24"/>
        </w:rPr>
        <w:t> on the animation pane.</w:t>
      </w:r>
    </w:p>
    <w:p w:rsidR="00794490" w:rsidRPr="005E4789" w:rsidRDefault="00794490" w:rsidP="00794490">
      <w:pPr>
        <w:rPr>
          <w:sz w:val="24"/>
        </w:rPr>
      </w:pPr>
      <w:r w:rsidRPr="005E4789">
        <w:rPr>
          <w:noProof/>
          <w:sz w:val="24"/>
          <w:szCs w:val="24"/>
        </w:rPr>
        <w:lastRenderedPageBreak/>
        <w:drawing>
          <wp:inline distT="0" distB="0" distL="0" distR="0">
            <wp:extent cx="5314950" cy="5257800"/>
            <wp:effectExtent l="0" t="0" r="0" b="0"/>
            <wp:docPr id="190" name="Picture 10" descr="Microsoft Power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oft PowerPoint 2010"/>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0" cy="5257800"/>
                    </a:xfrm>
                    <a:prstGeom prst="rect">
                      <a:avLst/>
                    </a:prstGeom>
                    <a:noFill/>
                    <a:ln>
                      <a:noFill/>
                    </a:ln>
                  </pic:spPr>
                </pic:pic>
              </a:graphicData>
            </a:graphic>
          </wp:inline>
        </w:drawing>
      </w:r>
    </w:p>
    <w:p w:rsidR="00794490" w:rsidRPr="005E4789" w:rsidRDefault="00794490" w:rsidP="00794490">
      <w:pPr>
        <w:pStyle w:val="Heading1"/>
        <w:rPr>
          <w:b w:val="0"/>
          <w:sz w:val="24"/>
          <w:szCs w:val="24"/>
        </w:rPr>
      </w:pPr>
      <w:r>
        <w:rPr>
          <w:b w:val="0"/>
          <w:sz w:val="24"/>
          <w:szCs w:val="24"/>
        </w:rPr>
        <w:t xml:space="preserve">OVERALL </w:t>
      </w:r>
      <w:r w:rsidRPr="005E4789">
        <w:rPr>
          <w:b w:val="0"/>
          <w:sz w:val="24"/>
          <w:szCs w:val="24"/>
        </w:rPr>
        <w:t>STEPS:</w:t>
      </w:r>
    </w:p>
    <w:p w:rsidR="00794490" w:rsidRPr="005E4789" w:rsidRDefault="00794490" w:rsidP="008B4DBC">
      <w:pPr>
        <w:pStyle w:val="ListParagraph"/>
        <w:widowControl/>
        <w:numPr>
          <w:ilvl w:val="0"/>
          <w:numId w:val="4"/>
        </w:numPr>
        <w:autoSpaceDE/>
        <w:autoSpaceDN/>
        <w:spacing w:after="200" w:line="276" w:lineRule="auto"/>
        <w:contextualSpacing/>
        <w:rPr>
          <w:b/>
          <w:bCs/>
        </w:rPr>
      </w:pPr>
      <w:r w:rsidRPr="005E4789">
        <w:rPr>
          <w:b/>
          <w:bCs/>
        </w:rPr>
        <w:t>Start with a template or theme.</w:t>
      </w:r>
      <w:r w:rsidRPr="005E4789">
        <w:t xml:space="preserve"> A template or theme will dress up your presentation with pre-made layouts and color schemes. Choose one by clicking the Design tab.</w:t>
      </w:r>
    </w:p>
    <w:p w:rsidR="00794490" w:rsidRPr="005E4789" w:rsidRDefault="00794490" w:rsidP="008B4DBC">
      <w:pPr>
        <w:pStyle w:val="ListParagraph"/>
        <w:widowControl/>
        <w:numPr>
          <w:ilvl w:val="0"/>
          <w:numId w:val="4"/>
        </w:numPr>
        <w:autoSpaceDE/>
        <w:autoSpaceDN/>
        <w:spacing w:after="200" w:line="276" w:lineRule="auto"/>
        <w:contextualSpacing/>
        <w:rPr>
          <w:b/>
          <w:bCs/>
        </w:rPr>
      </w:pPr>
      <w:r w:rsidRPr="005E4789">
        <w:rPr>
          <w:b/>
          <w:bCs/>
          <w:sz w:val="24"/>
          <w:szCs w:val="24"/>
        </w:rPr>
        <w:t>Browse through the slides from the template and see what you like.</w:t>
      </w:r>
      <w:r w:rsidRPr="005E4789">
        <w:rPr>
          <w:sz w:val="24"/>
          <w:szCs w:val="24"/>
        </w:rPr>
        <w:t xml:space="preserve"> On the sidebar at left, you can click different template or theme slides to see what they look like. Here are a few things you can do with the different slides: </w:t>
      </w:r>
    </w:p>
    <w:p w:rsidR="00794490" w:rsidRPr="005E4789" w:rsidRDefault="00794490" w:rsidP="008B4DBC">
      <w:pPr>
        <w:widowControl/>
        <w:numPr>
          <w:ilvl w:val="0"/>
          <w:numId w:val="5"/>
        </w:numPr>
        <w:autoSpaceDE/>
        <w:autoSpaceDN/>
        <w:spacing w:before="100" w:beforeAutospacing="1" w:after="100" w:afterAutospacing="1"/>
        <w:rPr>
          <w:sz w:val="24"/>
          <w:szCs w:val="24"/>
        </w:rPr>
      </w:pPr>
      <w:r w:rsidRPr="005E4789">
        <w:rPr>
          <w:sz w:val="24"/>
          <w:szCs w:val="24"/>
        </w:rPr>
        <w:t>Duplicate slides. Right click on a slide, and select Duplicate Slide.</w:t>
      </w:r>
    </w:p>
    <w:p w:rsidR="00794490" w:rsidRPr="005E4789" w:rsidRDefault="00794490" w:rsidP="008B4DBC">
      <w:pPr>
        <w:widowControl/>
        <w:numPr>
          <w:ilvl w:val="0"/>
          <w:numId w:val="5"/>
        </w:numPr>
        <w:autoSpaceDE/>
        <w:autoSpaceDN/>
        <w:spacing w:before="100" w:beforeAutospacing="1" w:after="100" w:afterAutospacing="1"/>
        <w:rPr>
          <w:sz w:val="24"/>
          <w:szCs w:val="24"/>
        </w:rPr>
      </w:pPr>
      <w:r w:rsidRPr="005E4789">
        <w:rPr>
          <w:sz w:val="24"/>
          <w:szCs w:val="24"/>
        </w:rPr>
        <w:t>Delete slides. Right click on a slide and select Delete Slide, or click Home on the top bar, then Delete Slide.</w:t>
      </w:r>
    </w:p>
    <w:p w:rsidR="00794490" w:rsidRPr="005E4789" w:rsidRDefault="00794490" w:rsidP="008B4DBC">
      <w:pPr>
        <w:widowControl/>
        <w:numPr>
          <w:ilvl w:val="0"/>
          <w:numId w:val="5"/>
        </w:numPr>
        <w:autoSpaceDE/>
        <w:autoSpaceDN/>
        <w:spacing w:before="100" w:beforeAutospacing="1" w:after="100" w:afterAutospacing="1"/>
        <w:rPr>
          <w:sz w:val="24"/>
          <w:szCs w:val="24"/>
        </w:rPr>
      </w:pPr>
      <w:r w:rsidRPr="005E4789">
        <w:rPr>
          <w:sz w:val="24"/>
          <w:szCs w:val="24"/>
        </w:rPr>
        <w:t>Change the layout of your slides. You can select slides that have more or less text boxes, photo boxes, or any other template items you want. Select a slide, right click, and hover over Layout. Or, click Home on the top bar, and then the drop menu next to Layout.</w:t>
      </w:r>
    </w:p>
    <w:p w:rsidR="00794490" w:rsidRPr="005E4789" w:rsidRDefault="00794490" w:rsidP="008B4DBC">
      <w:pPr>
        <w:widowControl/>
        <w:numPr>
          <w:ilvl w:val="0"/>
          <w:numId w:val="5"/>
        </w:numPr>
        <w:autoSpaceDE/>
        <w:autoSpaceDN/>
        <w:spacing w:before="100" w:beforeAutospacing="1" w:after="100" w:afterAutospacing="1"/>
        <w:rPr>
          <w:sz w:val="24"/>
          <w:szCs w:val="24"/>
        </w:rPr>
      </w:pPr>
      <w:r w:rsidRPr="005E4789">
        <w:rPr>
          <w:sz w:val="24"/>
          <w:szCs w:val="24"/>
        </w:rPr>
        <w:t>Add slides. If you want your new slide to look exactly like the one before it, right click that slide and select New. Or, if you want a new slide with a completely different layout, click Home, then the drop menu under New Slide.</w:t>
      </w:r>
    </w:p>
    <w:p w:rsidR="00794490" w:rsidRPr="005E4789" w:rsidRDefault="00794490" w:rsidP="008B4DBC">
      <w:pPr>
        <w:widowControl/>
        <w:numPr>
          <w:ilvl w:val="0"/>
          <w:numId w:val="5"/>
        </w:numPr>
        <w:autoSpaceDE/>
        <w:autoSpaceDN/>
        <w:spacing w:before="100" w:beforeAutospacing="1" w:after="100" w:afterAutospacing="1"/>
        <w:rPr>
          <w:sz w:val="24"/>
          <w:szCs w:val="24"/>
        </w:rPr>
      </w:pPr>
      <w:r w:rsidRPr="005E4789">
        <w:rPr>
          <w:sz w:val="24"/>
          <w:szCs w:val="24"/>
        </w:rPr>
        <w:lastRenderedPageBreak/>
        <w:t>Organize your slides. You can drag and drop slides in the sidebar to the left to reorder them.</w:t>
      </w:r>
    </w:p>
    <w:p w:rsidR="00794490" w:rsidRPr="005E4789" w:rsidRDefault="00794490" w:rsidP="008B4DBC">
      <w:pPr>
        <w:pStyle w:val="ListParagraph"/>
        <w:widowControl/>
        <w:numPr>
          <w:ilvl w:val="0"/>
          <w:numId w:val="4"/>
        </w:numPr>
        <w:autoSpaceDE/>
        <w:autoSpaceDN/>
        <w:contextualSpacing/>
        <w:rPr>
          <w:sz w:val="24"/>
          <w:szCs w:val="24"/>
        </w:rPr>
      </w:pPr>
      <w:r w:rsidRPr="005E4789">
        <w:rPr>
          <w:b/>
          <w:bCs/>
          <w:sz w:val="24"/>
          <w:szCs w:val="24"/>
        </w:rPr>
        <w:t>Start adding content.</w:t>
      </w:r>
      <w:r w:rsidRPr="005E4789">
        <w:rPr>
          <w:sz w:val="24"/>
          <w:szCs w:val="24"/>
        </w:rPr>
        <w:t xml:space="preserve"> Here are some tips for putting information into your PowerPoint presentation: </w:t>
      </w:r>
    </w:p>
    <w:p w:rsidR="00794490" w:rsidRPr="005E4789" w:rsidRDefault="00794490" w:rsidP="00794490">
      <w:pPr>
        <w:spacing w:before="100" w:beforeAutospacing="1" w:after="100" w:afterAutospacing="1"/>
        <w:ind w:left="360"/>
        <w:rPr>
          <w:sz w:val="24"/>
          <w:szCs w:val="24"/>
        </w:rPr>
      </w:pPr>
      <w:r w:rsidRPr="005E4789">
        <w:rPr>
          <w:sz w:val="24"/>
          <w:szCs w:val="24"/>
        </w:rPr>
        <w:t>Use short, concise words to guide your audience, and let yourself do the detailed explaining. Keywords show that you know your subject when you go more in-depth during your powerpoint. For example, use "Fire Kiln" as a keyword in a PowerPoint, but explain the process during the actual presentation.</w:t>
      </w:r>
    </w:p>
    <w:p w:rsidR="00794490" w:rsidRPr="005E4789" w:rsidRDefault="00794490" w:rsidP="00794490">
      <w:pPr>
        <w:spacing w:before="100" w:beforeAutospacing="1" w:after="100" w:afterAutospacing="1"/>
        <w:ind w:left="360"/>
        <w:rPr>
          <w:sz w:val="24"/>
          <w:szCs w:val="24"/>
        </w:rPr>
      </w:pPr>
      <w:r w:rsidRPr="005E4789">
        <w:rPr>
          <w:sz w:val="24"/>
          <w:szCs w:val="24"/>
        </w:rPr>
        <w:t>Think bullet points. Don't use full sentences in your PowerPoint presentations unless it's absolutely necessary.</w:t>
      </w:r>
    </w:p>
    <w:p w:rsidR="00794490" w:rsidRPr="005E4789" w:rsidRDefault="00794490" w:rsidP="00794490">
      <w:pPr>
        <w:spacing w:before="100" w:beforeAutospacing="1" w:after="100" w:afterAutospacing="1"/>
        <w:ind w:left="360"/>
        <w:rPr>
          <w:sz w:val="24"/>
          <w:szCs w:val="24"/>
        </w:rPr>
      </w:pPr>
      <w:r w:rsidRPr="005E4789">
        <w:rPr>
          <w:sz w:val="24"/>
          <w:szCs w:val="24"/>
        </w:rPr>
        <w:t>Don't be afraid to spread information across multiple slides. It's better than overcrowding a PowerPoint!</w:t>
      </w:r>
    </w:p>
    <w:p w:rsidR="00794490" w:rsidRPr="005E4789" w:rsidRDefault="00794490" w:rsidP="008B4DBC">
      <w:pPr>
        <w:pStyle w:val="ListParagraph"/>
        <w:widowControl/>
        <w:numPr>
          <w:ilvl w:val="0"/>
          <w:numId w:val="4"/>
        </w:numPr>
        <w:autoSpaceDE/>
        <w:autoSpaceDN/>
        <w:contextualSpacing/>
        <w:rPr>
          <w:sz w:val="24"/>
          <w:szCs w:val="24"/>
        </w:rPr>
      </w:pPr>
      <w:r w:rsidRPr="005E4789">
        <w:rPr>
          <w:b/>
          <w:bCs/>
          <w:sz w:val="24"/>
          <w:szCs w:val="24"/>
        </w:rPr>
        <w:t>Add elements.</w:t>
      </w:r>
      <w:r w:rsidRPr="005E4789">
        <w:rPr>
          <w:sz w:val="24"/>
          <w:szCs w:val="24"/>
        </w:rPr>
        <w:t xml:space="preserve"> To insert anything (text, charts, etc), simply click on the designated box to activate it and start inserting away. </w:t>
      </w:r>
    </w:p>
    <w:p w:rsidR="00794490" w:rsidRPr="005E4789" w:rsidRDefault="00794490" w:rsidP="00794490">
      <w:pPr>
        <w:spacing w:before="100" w:beforeAutospacing="1" w:after="100" w:afterAutospacing="1"/>
        <w:ind w:left="360"/>
        <w:rPr>
          <w:sz w:val="24"/>
          <w:szCs w:val="24"/>
        </w:rPr>
      </w:pPr>
      <w:r w:rsidRPr="005E4789">
        <w:rPr>
          <w:sz w:val="24"/>
          <w:szCs w:val="24"/>
        </w:rPr>
        <w:t>Inserting pictures and graphs is a good idea to make your presentation more visually engaging. Break up your text!</w:t>
      </w:r>
    </w:p>
    <w:p w:rsidR="00794490" w:rsidRPr="005E4789" w:rsidRDefault="00794490" w:rsidP="00794490">
      <w:pPr>
        <w:spacing w:before="100" w:beforeAutospacing="1" w:after="100" w:afterAutospacing="1"/>
        <w:ind w:left="360"/>
        <w:rPr>
          <w:sz w:val="24"/>
          <w:szCs w:val="24"/>
        </w:rPr>
      </w:pPr>
      <w:r w:rsidRPr="005E4789">
        <w:rPr>
          <w:sz w:val="24"/>
          <w:szCs w:val="24"/>
        </w:rPr>
        <w:t>Use color effectively in your PowerPoint. Have a theme of colors and be consistent when using them to highlight key points. This makes your presentation look more professional.</w:t>
      </w:r>
    </w:p>
    <w:p w:rsidR="00794490" w:rsidRPr="005E4789" w:rsidRDefault="00794490" w:rsidP="008B4DBC">
      <w:pPr>
        <w:pStyle w:val="ListParagraph"/>
        <w:widowControl/>
        <w:numPr>
          <w:ilvl w:val="0"/>
          <w:numId w:val="4"/>
        </w:numPr>
        <w:autoSpaceDE/>
        <w:autoSpaceDN/>
        <w:spacing w:before="100" w:beforeAutospacing="1" w:after="100" w:afterAutospacing="1"/>
        <w:contextualSpacing/>
        <w:rPr>
          <w:sz w:val="24"/>
          <w:szCs w:val="24"/>
        </w:rPr>
      </w:pPr>
      <w:r w:rsidRPr="005E4789">
        <w:rPr>
          <w:b/>
          <w:bCs/>
        </w:rPr>
        <w:t>Test run your presentation.</w:t>
      </w:r>
      <w:r w:rsidRPr="005E4789">
        <w:t xml:space="preserve"> Click Slide Show, then ‘from beginning’or hit F5 to admire your handiwork.</w:t>
      </w:r>
    </w:p>
    <w:p w:rsidR="00794490" w:rsidRPr="005E4789" w:rsidRDefault="00794490" w:rsidP="00794490">
      <w:pPr>
        <w:rPr>
          <w:b/>
          <w:bCs/>
          <w:sz w:val="28"/>
          <w:szCs w:val="28"/>
        </w:rPr>
      </w:pPr>
      <w:r w:rsidRPr="005E4789">
        <w:rPr>
          <w:b/>
          <w:bCs/>
          <w:sz w:val="28"/>
          <w:szCs w:val="28"/>
        </w:rPr>
        <w:t>TIPS:</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Keep it Simple. PowerPoint uses slides with a horizontal or “Landscape” orientation.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Limit bullet points &amp; text.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Limit transitions &amp; builds (animation)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Use high-quality graphics.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Have a visual theme, but avoid using PowerPoint templates.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Use appropriate charts.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 xml:space="preserve">Use color well. ... </w:t>
      </w:r>
    </w:p>
    <w:p w:rsidR="00794490" w:rsidRPr="005E4789" w:rsidRDefault="00794490" w:rsidP="008B4DBC">
      <w:pPr>
        <w:widowControl/>
        <w:numPr>
          <w:ilvl w:val="0"/>
          <w:numId w:val="6"/>
        </w:numPr>
        <w:autoSpaceDE/>
        <w:autoSpaceDN/>
        <w:spacing w:before="100" w:beforeAutospacing="1" w:after="100" w:afterAutospacing="1"/>
        <w:rPr>
          <w:sz w:val="24"/>
          <w:szCs w:val="24"/>
        </w:rPr>
      </w:pPr>
      <w:r w:rsidRPr="005E4789">
        <w:rPr>
          <w:sz w:val="24"/>
          <w:szCs w:val="24"/>
        </w:rPr>
        <w:t>Choose your fonts well.</w:t>
      </w:r>
    </w:p>
    <w:p w:rsidR="00794490" w:rsidRPr="005E4789" w:rsidRDefault="00794490" w:rsidP="00794490">
      <w:pPr>
        <w:rPr>
          <w:b/>
          <w:bCs/>
          <w:sz w:val="28"/>
          <w:szCs w:val="28"/>
        </w:rPr>
      </w:pPr>
      <w:r w:rsidRPr="005E4789">
        <w:rPr>
          <w:b/>
          <w:bCs/>
          <w:sz w:val="28"/>
          <w:szCs w:val="28"/>
        </w:rPr>
        <w:t xml:space="preserve">LINKS:        </w:t>
      </w:r>
      <w:hyperlink r:id="rId38" w:history="1">
        <w:r w:rsidRPr="005E4789">
          <w:rPr>
            <w:rStyle w:val="Hyperlink"/>
            <w:sz w:val="24"/>
            <w:szCs w:val="24"/>
          </w:rPr>
          <w:t>http://www.wikihow.com/Create-a-PowerPoint-                Presentationhttp://www.garrreynolds.com/preso-tips/design/</w:t>
        </w:r>
      </w:hyperlink>
    </w:p>
    <w:p w:rsidR="00794490" w:rsidRPr="005E4789" w:rsidRDefault="00A21A02" w:rsidP="00794490">
      <w:pPr>
        <w:rPr>
          <w:rStyle w:val="Hyperlink"/>
        </w:rPr>
      </w:pPr>
      <w:hyperlink r:id="rId39" w:history="1">
        <w:r w:rsidR="00794490" w:rsidRPr="005E4789">
          <w:rPr>
            <w:rStyle w:val="Hyperlink"/>
          </w:rPr>
          <w:t>https://www.youtube.com/watch?v=iqI149PD4v4</w:t>
        </w:r>
      </w:hyperlink>
    </w:p>
    <w:p w:rsidR="00794490" w:rsidRPr="005E4789" w:rsidRDefault="00A21A02" w:rsidP="00794490">
      <w:hyperlink r:id="rId40" w:history="1">
        <w:r w:rsidR="00794490" w:rsidRPr="005E4789">
          <w:rPr>
            <w:rStyle w:val="Hyperlink"/>
          </w:rPr>
          <w:t>https://www.tutorialspoint.com/powerpoint/powerpoint_using_slide_master.htm</w:t>
        </w:r>
      </w:hyperlink>
    </w:p>
    <w:p w:rsidR="00794490" w:rsidRPr="005E4789" w:rsidRDefault="00794490" w:rsidP="00794490"/>
    <w:p w:rsidR="00794490" w:rsidRPr="005E4789" w:rsidRDefault="00794490" w:rsidP="00794490">
      <w:pPr>
        <w:rPr>
          <w:b/>
          <w:sz w:val="28"/>
          <w:szCs w:val="28"/>
        </w:rPr>
      </w:pPr>
      <w:r w:rsidRPr="005E4789">
        <w:rPr>
          <w:b/>
          <w:sz w:val="28"/>
          <w:szCs w:val="28"/>
          <w:u w:val="single"/>
        </w:rPr>
        <w:t xml:space="preserve">CLASS TASK: </w:t>
      </w:r>
      <w:r w:rsidRPr="005E4789">
        <w:rPr>
          <w:b/>
          <w:sz w:val="28"/>
          <w:szCs w:val="28"/>
        </w:rPr>
        <w:t xml:space="preserve">                                                     [Expected time=2 hrs]</w:t>
      </w:r>
    </w:p>
    <w:p w:rsidR="00794490" w:rsidRPr="005E4789" w:rsidRDefault="00794490" w:rsidP="00794490">
      <w:pPr>
        <w:rPr>
          <w:b/>
          <w:sz w:val="28"/>
          <w:szCs w:val="28"/>
        </w:rPr>
      </w:pPr>
      <w:r w:rsidRPr="005E4789">
        <w:rPr>
          <w:b/>
          <w:sz w:val="28"/>
          <w:szCs w:val="28"/>
        </w:rPr>
        <w:lastRenderedPageBreak/>
        <w:t xml:space="preserve">Make a power point presentation on Android phone v.s. iphone. (minimum 10 slides)                   </w:t>
      </w:r>
    </w:p>
    <w:p w:rsidR="00794490" w:rsidRPr="005E4789" w:rsidRDefault="00794490" w:rsidP="00794490">
      <w:pPr>
        <w:rPr>
          <w:b/>
          <w:sz w:val="28"/>
          <w:szCs w:val="28"/>
        </w:rPr>
      </w:pPr>
      <w:r w:rsidRPr="005E4789">
        <w:rPr>
          <w:b/>
          <w:sz w:val="28"/>
          <w:szCs w:val="28"/>
        </w:rPr>
        <w:t xml:space="preserve">Slide1: </w:t>
      </w:r>
      <w:r w:rsidRPr="005E4789">
        <w:rPr>
          <w:sz w:val="28"/>
          <w:szCs w:val="28"/>
        </w:rPr>
        <w:t>Choose master slide and theme. Choose layout of first slide and add title and content. (topic, your name and id)</w:t>
      </w:r>
    </w:p>
    <w:p w:rsidR="00794490" w:rsidRPr="005E4789" w:rsidRDefault="00794490" w:rsidP="00794490">
      <w:pPr>
        <w:rPr>
          <w:b/>
          <w:sz w:val="28"/>
          <w:szCs w:val="28"/>
        </w:rPr>
      </w:pPr>
      <w:r w:rsidRPr="005E4789">
        <w:rPr>
          <w:b/>
          <w:sz w:val="28"/>
          <w:szCs w:val="28"/>
        </w:rPr>
        <w:t xml:space="preserve">Slide2: </w:t>
      </w:r>
      <w:r w:rsidRPr="005E4789">
        <w:rPr>
          <w:sz w:val="28"/>
          <w:szCs w:val="28"/>
        </w:rPr>
        <w:t xml:space="preserve">Add some picture. Do formatting and apply animation. </w:t>
      </w:r>
    </w:p>
    <w:p w:rsidR="00794490" w:rsidRPr="005E4789" w:rsidRDefault="00794490" w:rsidP="00794490">
      <w:pPr>
        <w:rPr>
          <w:b/>
          <w:sz w:val="28"/>
          <w:szCs w:val="28"/>
        </w:rPr>
      </w:pPr>
      <w:r w:rsidRPr="005E4789">
        <w:rPr>
          <w:b/>
          <w:sz w:val="28"/>
          <w:szCs w:val="28"/>
        </w:rPr>
        <w:t xml:space="preserve">Slide3: </w:t>
      </w:r>
      <w:r w:rsidRPr="005E4789">
        <w:rPr>
          <w:sz w:val="28"/>
          <w:szCs w:val="28"/>
        </w:rPr>
        <w:t xml:space="preserve">Give an outline of your presentation. </w:t>
      </w:r>
    </w:p>
    <w:p w:rsidR="00794490" w:rsidRPr="005E4789" w:rsidRDefault="00794490" w:rsidP="00794490">
      <w:pPr>
        <w:rPr>
          <w:b/>
          <w:sz w:val="28"/>
          <w:szCs w:val="28"/>
        </w:rPr>
      </w:pPr>
      <w:r w:rsidRPr="005E4789">
        <w:rPr>
          <w:b/>
          <w:sz w:val="28"/>
          <w:szCs w:val="28"/>
        </w:rPr>
        <w:t xml:space="preserve">Slide4: </w:t>
      </w:r>
      <w:r w:rsidRPr="005E4789">
        <w:rPr>
          <w:sz w:val="28"/>
          <w:szCs w:val="28"/>
        </w:rPr>
        <w:t>Give salient features of android</w:t>
      </w:r>
    </w:p>
    <w:p w:rsidR="00794490" w:rsidRPr="005E4789" w:rsidRDefault="00794490" w:rsidP="00794490">
      <w:pPr>
        <w:rPr>
          <w:b/>
          <w:sz w:val="28"/>
          <w:szCs w:val="28"/>
        </w:rPr>
      </w:pPr>
      <w:r w:rsidRPr="005E4789">
        <w:rPr>
          <w:b/>
          <w:sz w:val="28"/>
          <w:szCs w:val="28"/>
        </w:rPr>
        <w:t>Slide5:</w:t>
      </w:r>
      <w:r w:rsidRPr="005E4789">
        <w:rPr>
          <w:sz w:val="28"/>
          <w:szCs w:val="28"/>
        </w:rPr>
        <w:t xml:space="preserve"> Give salient features of iOS</w:t>
      </w:r>
    </w:p>
    <w:p w:rsidR="00794490" w:rsidRPr="005E4789" w:rsidRDefault="00794490" w:rsidP="00794490">
      <w:pPr>
        <w:rPr>
          <w:b/>
          <w:sz w:val="28"/>
          <w:szCs w:val="28"/>
        </w:rPr>
      </w:pPr>
      <w:r w:rsidRPr="005E4789">
        <w:rPr>
          <w:b/>
          <w:sz w:val="28"/>
          <w:szCs w:val="28"/>
        </w:rPr>
        <w:t>Slide6</w:t>
      </w:r>
      <w:r>
        <w:rPr>
          <w:b/>
          <w:sz w:val="28"/>
          <w:szCs w:val="28"/>
        </w:rPr>
        <w:t>,7</w:t>
      </w:r>
      <w:r w:rsidRPr="005E4789">
        <w:rPr>
          <w:b/>
          <w:sz w:val="28"/>
          <w:szCs w:val="28"/>
        </w:rPr>
        <w:t xml:space="preserve">: </w:t>
      </w:r>
      <w:r w:rsidRPr="005E4789">
        <w:rPr>
          <w:sz w:val="28"/>
          <w:szCs w:val="28"/>
        </w:rPr>
        <w:t>M</w:t>
      </w:r>
      <w:r>
        <w:rPr>
          <w:sz w:val="28"/>
          <w:szCs w:val="28"/>
        </w:rPr>
        <w:t>ake slides with Headings covering security aspects, programming language, etc.</w:t>
      </w:r>
    </w:p>
    <w:p w:rsidR="00794490" w:rsidRPr="005E4789" w:rsidRDefault="00794490" w:rsidP="00794490">
      <w:pPr>
        <w:rPr>
          <w:b/>
          <w:sz w:val="28"/>
          <w:szCs w:val="28"/>
        </w:rPr>
      </w:pPr>
      <w:r w:rsidRPr="005E4789">
        <w:rPr>
          <w:b/>
          <w:sz w:val="28"/>
          <w:szCs w:val="28"/>
        </w:rPr>
        <w:t>Slide8:</w:t>
      </w:r>
      <w:r w:rsidRPr="005E4789">
        <w:rPr>
          <w:sz w:val="28"/>
          <w:szCs w:val="28"/>
        </w:rPr>
        <w:t>Prepa</w:t>
      </w:r>
      <w:r>
        <w:rPr>
          <w:sz w:val="28"/>
          <w:szCs w:val="28"/>
        </w:rPr>
        <w:t>re a slide with graph showing the market share of both technologies</w:t>
      </w:r>
    </w:p>
    <w:p w:rsidR="00794490" w:rsidRPr="005E4789" w:rsidRDefault="00794490" w:rsidP="00794490">
      <w:pPr>
        <w:rPr>
          <w:b/>
          <w:sz w:val="28"/>
          <w:szCs w:val="28"/>
        </w:rPr>
      </w:pPr>
      <w:r w:rsidRPr="005E4789">
        <w:rPr>
          <w:b/>
          <w:sz w:val="28"/>
          <w:szCs w:val="28"/>
        </w:rPr>
        <w:t>Slide9:</w:t>
      </w:r>
      <w:r w:rsidRPr="005E4789">
        <w:rPr>
          <w:sz w:val="28"/>
          <w:szCs w:val="28"/>
        </w:rPr>
        <w:t xml:space="preserve">Make a comparison using the given layout </w:t>
      </w:r>
      <w:r>
        <w:rPr>
          <w:sz w:val="28"/>
          <w:szCs w:val="28"/>
        </w:rPr>
        <w:t>telling which one is better</w:t>
      </w:r>
    </w:p>
    <w:p w:rsidR="00794490" w:rsidRPr="005E4789" w:rsidRDefault="00794490" w:rsidP="00794490">
      <w:pPr>
        <w:rPr>
          <w:b/>
          <w:sz w:val="28"/>
          <w:szCs w:val="28"/>
        </w:rPr>
      </w:pPr>
      <w:r w:rsidRPr="005E4789">
        <w:rPr>
          <w:b/>
          <w:sz w:val="28"/>
          <w:szCs w:val="28"/>
        </w:rPr>
        <w:t>Slide10:</w:t>
      </w:r>
      <w:r w:rsidRPr="005E4789">
        <w:rPr>
          <w:sz w:val="28"/>
          <w:szCs w:val="28"/>
        </w:rPr>
        <w:t>G</w:t>
      </w:r>
      <w:r>
        <w:rPr>
          <w:sz w:val="28"/>
          <w:szCs w:val="28"/>
        </w:rPr>
        <w:t>ive references</w:t>
      </w:r>
    </w:p>
    <w:p w:rsidR="00794490" w:rsidRPr="005E4789" w:rsidRDefault="00794490" w:rsidP="00794490">
      <w:pPr>
        <w:rPr>
          <w:b/>
          <w:sz w:val="28"/>
          <w:szCs w:val="28"/>
        </w:rPr>
      </w:pP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rPr>
          <w:sz w:val="24"/>
        </w:rPr>
      </w:pPr>
    </w:p>
    <w:p w:rsidR="00794490" w:rsidRPr="005E4789" w:rsidRDefault="00794490" w:rsidP="00794490">
      <w:pPr>
        <w:pStyle w:val="Heading1"/>
        <w:rPr>
          <w:b w:val="0"/>
          <w:sz w:val="24"/>
          <w:szCs w:val="24"/>
        </w:rPr>
      </w:pPr>
    </w:p>
    <w:p w:rsidR="00794490" w:rsidRPr="005E4789" w:rsidRDefault="00794490" w:rsidP="00794490">
      <w:pPr>
        <w:pStyle w:val="Heading1"/>
        <w:rPr>
          <w:b w:val="0"/>
          <w:sz w:val="24"/>
          <w:szCs w:val="24"/>
        </w:rPr>
      </w:pPr>
    </w:p>
    <w:p w:rsidR="00794490" w:rsidRPr="005E4789" w:rsidRDefault="00794490" w:rsidP="00794490">
      <w:pPr>
        <w:pStyle w:val="Heading1"/>
        <w:rPr>
          <w:b w:val="0"/>
          <w:sz w:val="24"/>
          <w:szCs w:val="24"/>
        </w:rPr>
      </w:pPr>
    </w:p>
    <w:p w:rsidR="00794490" w:rsidRPr="005E4789" w:rsidRDefault="00794490" w:rsidP="00794490">
      <w:pPr>
        <w:jc w:val="both"/>
        <w:rPr>
          <w:sz w:val="24"/>
          <w:szCs w:val="24"/>
        </w:rPr>
        <w:sectPr w:rsidR="00794490" w:rsidRPr="005E4789" w:rsidSect="00794490">
          <w:pgSz w:w="12240" w:h="15840"/>
          <w:pgMar w:top="1440" w:right="1440" w:bottom="1440" w:left="1440" w:header="720" w:footer="720" w:gutter="0"/>
          <w:cols w:space="720"/>
          <w:docGrid w:linePitch="360"/>
        </w:sectPr>
      </w:pPr>
      <w:r w:rsidRPr="005E4789">
        <w:br w:type="page"/>
      </w:r>
    </w:p>
    <w:p w:rsidR="00794490" w:rsidRPr="005E4789" w:rsidRDefault="00794490" w:rsidP="00794490">
      <w:pPr>
        <w:adjustRightInd w:val="0"/>
        <w:jc w:val="both"/>
        <w:rPr>
          <w:b/>
          <w:bCs/>
          <w:color w:val="000000"/>
          <w:sz w:val="28"/>
          <w:szCs w:val="28"/>
        </w:rPr>
      </w:pPr>
    </w:p>
    <w:p w:rsidR="00794490" w:rsidRPr="005E4789" w:rsidRDefault="00794490" w:rsidP="00794490"/>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jc w:val="center"/>
        <w:rPr>
          <w:rFonts w:cs="Calibri"/>
          <w:b/>
          <w:sz w:val="72"/>
          <w:szCs w:val="72"/>
        </w:rPr>
      </w:pPr>
    </w:p>
    <w:p w:rsidR="00794490" w:rsidRPr="00B556D7" w:rsidRDefault="00794490" w:rsidP="00794490">
      <w:pPr>
        <w:overflowPunct w:val="0"/>
        <w:adjustRightInd w:val="0"/>
        <w:jc w:val="center"/>
        <w:rPr>
          <w:rFonts w:cs="Calibri"/>
          <w:b/>
          <w:sz w:val="72"/>
          <w:szCs w:val="72"/>
        </w:rPr>
      </w:pPr>
    </w:p>
    <w:p w:rsidR="00794490" w:rsidRPr="00B556D7" w:rsidRDefault="00794490" w:rsidP="00794490">
      <w:pPr>
        <w:overflowPunct w:val="0"/>
        <w:adjustRightInd w:val="0"/>
        <w:jc w:val="center"/>
        <w:rPr>
          <w:rFonts w:cs="Calibri"/>
          <w:b/>
          <w:sz w:val="72"/>
          <w:szCs w:val="72"/>
        </w:rPr>
      </w:pPr>
    </w:p>
    <w:p w:rsidR="00794490" w:rsidRPr="00B556D7" w:rsidRDefault="00794490" w:rsidP="00794490">
      <w:pPr>
        <w:overflowPunct w:val="0"/>
        <w:adjustRightInd w:val="0"/>
        <w:jc w:val="center"/>
        <w:rPr>
          <w:rFonts w:cs="Calibri"/>
          <w:b/>
          <w:sz w:val="72"/>
          <w:szCs w:val="72"/>
        </w:rPr>
      </w:pPr>
      <w:r w:rsidRPr="00B556D7">
        <w:rPr>
          <w:rFonts w:cs="Calibri"/>
          <w:b/>
          <w:sz w:val="72"/>
          <w:szCs w:val="72"/>
        </w:rPr>
        <w:t>Lab 3</w:t>
      </w:r>
    </w:p>
    <w:p w:rsidR="00794490" w:rsidRPr="00B556D7" w:rsidRDefault="00794490" w:rsidP="00794490">
      <w:pPr>
        <w:overflowPunct w:val="0"/>
        <w:adjustRightInd w:val="0"/>
        <w:jc w:val="center"/>
        <w:rPr>
          <w:rFonts w:cs="Calibri"/>
          <w:b/>
          <w:sz w:val="72"/>
          <w:szCs w:val="72"/>
        </w:rPr>
      </w:pPr>
    </w:p>
    <w:p w:rsidR="00794490" w:rsidRPr="00B556D7" w:rsidRDefault="00794490" w:rsidP="00794490">
      <w:pPr>
        <w:overflowPunct w:val="0"/>
        <w:adjustRightInd w:val="0"/>
        <w:jc w:val="center"/>
        <w:rPr>
          <w:b/>
          <w:sz w:val="56"/>
          <w:szCs w:val="56"/>
        </w:rPr>
      </w:pPr>
      <w:r w:rsidRPr="00B556D7">
        <w:rPr>
          <w:rFonts w:cs="Calibri"/>
          <w:b/>
          <w:sz w:val="56"/>
          <w:szCs w:val="56"/>
        </w:rPr>
        <w:t>Introduction to Microsoft Excel</w:t>
      </w:r>
    </w:p>
    <w:p w:rsidR="00794490" w:rsidRPr="00B556D7" w:rsidRDefault="00794490" w:rsidP="00794490">
      <w:pPr>
        <w:adjustRightInd w:val="0"/>
        <w:jc w:val="center"/>
        <w:rPr>
          <w:sz w:val="56"/>
          <w:szCs w:val="56"/>
        </w:rPr>
        <w:sectPr w:rsidR="00794490" w:rsidRPr="00B556D7">
          <w:pgSz w:w="12240" w:h="15840"/>
          <w:pgMar w:top="1344" w:right="1440" w:bottom="1440" w:left="3280" w:header="720" w:footer="720" w:gutter="0"/>
          <w:cols w:space="720" w:equalWidth="0">
            <w:col w:w="7520"/>
          </w:cols>
          <w:noEndnote/>
        </w:sectPr>
      </w:pPr>
    </w:p>
    <w:p w:rsidR="00794490" w:rsidRPr="00B556D7" w:rsidRDefault="00794490" w:rsidP="00794490">
      <w:pPr>
        <w:adjustRightInd w:val="0"/>
        <w:spacing w:line="200" w:lineRule="exact"/>
        <w:rPr>
          <w:sz w:val="24"/>
          <w:szCs w:val="24"/>
        </w:rPr>
      </w:pPr>
      <w:bookmarkStart w:id="66" w:name="page2"/>
      <w:bookmarkStart w:id="67" w:name="page3"/>
      <w:bookmarkEnd w:id="66"/>
      <w:bookmarkEnd w:id="67"/>
    </w:p>
    <w:p w:rsidR="00794490" w:rsidRPr="00B556D7" w:rsidRDefault="00794490" w:rsidP="00794490">
      <w:pPr>
        <w:adjustRightInd w:val="0"/>
        <w:spacing w:line="255" w:lineRule="exact"/>
        <w:rPr>
          <w:sz w:val="24"/>
          <w:szCs w:val="24"/>
        </w:rPr>
      </w:pPr>
    </w:p>
    <w:p w:rsidR="00794490" w:rsidRPr="00B556D7" w:rsidRDefault="00794490" w:rsidP="00794490">
      <w:pPr>
        <w:adjustRightInd w:val="0"/>
        <w:spacing w:line="239" w:lineRule="auto"/>
        <w:ind w:left="120"/>
        <w:rPr>
          <w:rFonts w:cs="Calibri"/>
          <w:b/>
          <w:bCs/>
          <w:sz w:val="36"/>
          <w:szCs w:val="36"/>
        </w:rPr>
      </w:pPr>
      <w:r w:rsidRPr="00B556D7">
        <w:rPr>
          <w:rFonts w:cs="Calibri"/>
          <w:b/>
          <w:bCs/>
          <w:sz w:val="36"/>
          <w:szCs w:val="36"/>
        </w:rPr>
        <w:t>Lab 3: Introduction to Microsoft Excel</w:t>
      </w:r>
    </w:p>
    <w:p w:rsidR="00794490" w:rsidRPr="00B556D7" w:rsidRDefault="00794490" w:rsidP="00794490">
      <w:pPr>
        <w:adjustRightInd w:val="0"/>
        <w:spacing w:line="239" w:lineRule="auto"/>
        <w:rPr>
          <w:rFonts w:cs="Calibri"/>
          <w:b/>
          <w:bCs/>
          <w:sz w:val="32"/>
          <w:szCs w:val="32"/>
        </w:rPr>
      </w:pPr>
    </w:p>
    <w:p w:rsidR="00794490" w:rsidRPr="00B556D7" w:rsidRDefault="00794490" w:rsidP="00794490">
      <w:pPr>
        <w:adjustRightInd w:val="0"/>
        <w:spacing w:line="242" w:lineRule="exact"/>
        <w:rPr>
          <w:sz w:val="24"/>
          <w:szCs w:val="24"/>
        </w:rPr>
      </w:pPr>
    </w:p>
    <w:p w:rsidR="00794490" w:rsidRPr="00B556D7" w:rsidRDefault="00794490" w:rsidP="00794490">
      <w:pPr>
        <w:adjustRightInd w:val="0"/>
        <w:spacing w:line="239" w:lineRule="auto"/>
        <w:ind w:left="120"/>
        <w:rPr>
          <w:rFonts w:cs="Calibri"/>
          <w:b/>
          <w:bCs/>
          <w:sz w:val="32"/>
          <w:szCs w:val="32"/>
        </w:rPr>
      </w:pPr>
      <w:r w:rsidRPr="00B556D7">
        <w:rPr>
          <w:rFonts w:cs="Calibri"/>
          <w:b/>
          <w:bCs/>
          <w:sz w:val="32"/>
          <w:szCs w:val="32"/>
        </w:rPr>
        <w:t>Objective:</w:t>
      </w:r>
    </w:p>
    <w:p w:rsidR="00794490" w:rsidRPr="00B556D7" w:rsidRDefault="00794490" w:rsidP="008B4DBC">
      <w:pPr>
        <w:pStyle w:val="ListParagraph"/>
        <w:numPr>
          <w:ilvl w:val="0"/>
          <w:numId w:val="17"/>
        </w:numPr>
        <w:adjustRightInd w:val="0"/>
        <w:spacing w:line="239" w:lineRule="auto"/>
        <w:contextualSpacing/>
        <w:rPr>
          <w:sz w:val="24"/>
          <w:szCs w:val="24"/>
        </w:rPr>
      </w:pPr>
      <w:r w:rsidRPr="00B556D7">
        <w:rPr>
          <w:rFonts w:cs="Calibri"/>
          <w:bCs/>
          <w:sz w:val="24"/>
          <w:szCs w:val="24"/>
        </w:rPr>
        <w:t>To introduce students to Microsoft Excel Tool</w:t>
      </w:r>
    </w:p>
    <w:p w:rsidR="00794490" w:rsidRPr="00B556D7" w:rsidRDefault="00794490" w:rsidP="008B4DBC">
      <w:pPr>
        <w:pStyle w:val="ListParagraph"/>
        <w:numPr>
          <w:ilvl w:val="0"/>
          <w:numId w:val="17"/>
        </w:numPr>
        <w:adjustRightInd w:val="0"/>
        <w:spacing w:line="239" w:lineRule="auto"/>
        <w:contextualSpacing/>
        <w:rPr>
          <w:sz w:val="24"/>
          <w:szCs w:val="24"/>
        </w:rPr>
      </w:pPr>
      <w:r w:rsidRPr="00B556D7">
        <w:rPr>
          <w:rFonts w:cs="Calibri"/>
          <w:bCs/>
          <w:sz w:val="24"/>
          <w:szCs w:val="24"/>
        </w:rPr>
        <w:t>To give tasks that enable students to develop an understanding of working on a spreadsheet</w:t>
      </w:r>
    </w:p>
    <w:p w:rsidR="00794490" w:rsidRPr="00B556D7" w:rsidRDefault="00794490" w:rsidP="00794490">
      <w:pPr>
        <w:pStyle w:val="ListParagraph"/>
        <w:adjustRightInd w:val="0"/>
        <w:spacing w:line="239" w:lineRule="auto"/>
        <w:ind w:left="840"/>
        <w:rPr>
          <w:sz w:val="24"/>
          <w:szCs w:val="24"/>
        </w:rPr>
      </w:pPr>
    </w:p>
    <w:p w:rsidR="00794490" w:rsidRPr="00B556D7" w:rsidRDefault="00794490" w:rsidP="00794490">
      <w:pPr>
        <w:pStyle w:val="ListParagraph"/>
        <w:adjustRightInd w:val="0"/>
        <w:spacing w:line="239" w:lineRule="auto"/>
        <w:ind w:left="840"/>
        <w:rPr>
          <w:sz w:val="24"/>
          <w:szCs w:val="24"/>
        </w:rPr>
      </w:pPr>
    </w:p>
    <w:p w:rsidR="00794490" w:rsidRPr="00B556D7" w:rsidRDefault="00794490" w:rsidP="00794490">
      <w:pPr>
        <w:adjustRightInd w:val="0"/>
        <w:spacing w:line="239" w:lineRule="auto"/>
        <w:ind w:left="120"/>
        <w:rPr>
          <w:rFonts w:cs="Calibri"/>
          <w:b/>
          <w:bCs/>
          <w:sz w:val="32"/>
          <w:szCs w:val="32"/>
        </w:rPr>
      </w:pPr>
      <w:r w:rsidRPr="00B556D7">
        <w:rPr>
          <w:rFonts w:cs="Calibri"/>
          <w:b/>
          <w:bCs/>
          <w:sz w:val="32"/>
          <w:szCs w:val="32"/>
        </w:rPr>
        <w:t>Topics to be covered:</w:t>
      </w:r>
    </w:p>
    <w:p w:rsidR="00794490" w:rsidRPr="00B556D7" w:rsidRDefault="00794490" w:rsidP="008B4DBC">
      <w:pPr>
        <w:pStyle w:val="ListParagraph"/>
        <w:numPr>
          <w:ilvl w:val="0"/>
          <w:numId w:val="18"/>
        </w:numPr>
        <w:adjustRightInd w:val="0"/>
        <w:spacing w:line="239" w:lineRule="auto"/>
        <w:contextualSpacing/>
        <w:rPr>
          <w:rFonts w:cs="Calibri"/>
          <w:b/>
          <w:bCs/>
          <w:sz w:val="32"/>
          <w:szCs w:val="32"/>
        </w:rPr>
      </w:pPr>
      <w:r w:rsidRPr="00B556D7">
        <w:rPr>
          <w:rFonts w:cs="Calibri"/>
          <w:bCs/>
          <w:sz w:val="24"/>
          <w:szCs w:val="24"/>
        </w:rPr>
        <w:t>Introduction</w:t>
      </w:r>
    </w:p>
    <w:p w:rsidR="00794490" w:rsidRPr="00B556D7" w:rsidRDefault="00794490" w:rsidP="008B4DBC">
      <w:pPr>
        <w:pStyle w:val="ListParagraph"/>
        <w:numPr>
          <w:ilvl w:val="0"/>
          <w:numId w:val="18"/>
        </w:numPr>
        <w:adjustRightInd w:val="0"/>
        <w:spacing w:line="239" w:lineRule="auto"/>
        <w:contextualSpacing/>
        <w:rPr>
          <w:rFonts w:cs="Calibri"/>
          <w:b/>
          <w:bCs/>
          <w:sz w:val="32"/>
          <w:szCs w:val="32"/>
        </w:rPr>
      </w:pPr>
      <w:r w:rsidRPr="00B556D7">
        <w:rPr>
          <w:rFonts w:cs="Calibri"/>
          <w:bCs/>
          <w:sz w:val="24"/>
          <w:szCs w:val="24"/>
        </w:rPr>
        <w:t>Familiarization with different tabs</w:t>
      </w:r>
    </w:p>
    <w:p w:rsidR="00794490" w:rsidRPr="00B556D7" w:rsidRDefault="00794490" w:rsidP="008B4DBC">
      <w:pPr>
        <w:pStyle w:val="ListParagraph"/>
        <w:numPr>
          <w:ilvl w:val="0"/>
          <w:numId w:val="18"/>
        </w:numPr>
        <w:adjustRightInd w:val="0"/>
        <w:spacing w:line="239" w:lineRule="auto"/>
        <w:contextualSpacing/>
        <w:rPr>
          <w:rFonts w:cs="Calibri"/>
          <w:b/>
          <w:bCs/>
          <w:sz w:val="32"/>
          <w:szCs w:val="32"/>
        </w:rPr>
      </w:pPr>
      <w:r w:rsidRPr="00B556D7">
        <w:rPr>
          <w:rFonts w:cs="Calibri"/>
          <w:bCs/>
          <w:sz w:val="24"/>
          <w:szCs w:val="24"/>
        </w:rPr>
        <w:t xml:space="preserve">Practice tasks including </w:t>
      </w:r>
      <w:r>
        <w:rPr>
          <w:rFonts w:cs="Calibri"/>
          <w:bCs/>
          <w:sz w:val="24"/>
          <w:szCs w:val="24"/>
        </w:rPr>
        <w:t xml:space="preserve">excel </w:t>
      </w:r>
      <w:r w:rsidRPr="00B556D7">
        <w:rPr>
          <w:rFonts w:cs="Calibri"/>
          <w:bCs/>
          <w:sz w:val="24"/>
          <w:szCs w:val="24"/>
        </w:rPr>
        <w:t xml:space="preserve">formulas, charts, </w:t>
      </w:r>
      <w:r>
        <w:rPr>
          <w:rFonts w:cs="Calibri"/>
          <w:bCs/>
          <w:sz w:val="24"/>
          <w:szCs w:val="24"/>
        </w:rPr>
        <w:t xml:space="preserve">if else, </w:t>
      </w:r>
      <w:r w:rsidRPr="00B556D7">
        <w:rPr>
          <w:rFonts w:cs="Calibri"/>
          <w:bCs/>
          <w:sz w:val="24"/>
          <w:szCs w:val="24"/>
        </w:rPr>
        <w:t>etc.</w:t>
      </w: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794490">
      <w:pPr>
        <w:overflowPunct w:val="0"/>
        <w:adjustRightInd w:val="0"/>
        <w:spacing w:line="239" w:lineRule="auto"/>
        <w:ind w:left="840"/>
        <w:jc w:val="both"/>
        <w:rPr>
          <w:rFonts w:cs="Calibri"/>
          <w:b/>
          <w:bCs/>
          <w:sz w:val="28"/>
          <w:szCs w:val="28"/>
        </w:rPr>
      </w:pPr>
    </w:p>
    <w:p w:rsidR="00794490" w:rsidRPr="00B556D7" w:rsidRDefault="00794490" w:rsidP="008B4DBC">
      <w:pPr>
        <w:pStyle w:val="ListParagraph"/>
        <w:numPr>
          <w:ilvl w:val="0"/>
          <w:numId w:val="19"/>
        </w:numPr>
        <w:overflowPunct w:val="0"/>
        <w:adjustRightInd w:val="0"/>
        <w:spacing w:line="239" w:lineRule="auto"/>
        <w:contextualSpacing/>
        <w:jc w:val="both"/>
        <w:rPr>
          <w:rFonts w:cs="Calibri"/>
          <w:b/>
          <w:bCs/>
          <w:sz w:val="28"/>
          <w:szCs w:val="28"/>
        </w:rPr>
      </w:pPr>
      <w:r w:rsidRPr="00B556D7">
        <w:rPr>
          <w:rFonts w:cs="Calibri"/>
          <w:b/>
          <w:bCs/>
          <w:sz w:val="28"/>
          <w:szCs w:val="28"/>
        </w:rPr>
        <w:t xml:space="preserve">Introduction                                                                     </w:t>
      </w:r>
      <w:r w:rsidRPr="00B556D7">
        <w:rPr>
          <w:rFonts w:cs="Calibri"/>
          <w:b/>
          <w:bCs/>
          <w:sz w:val="23"/>
          <w:szCs w:val="23"/>
        </w:rPr>
        <w:t>[Expected time = 10 min]</w:t>
      </w:r>
    </w:p>
    <w:p w:rsidR="00794490" w:rsidRPr="00B556D7" w:rsidRDefault="00794490" w:rsidP="00794490">
      <w:pPr>
        <w:adjustRightInd w:val="0"/>
        <w:spacing w:line="116" w:lineRule="exact"/>
        <w:rPr>
          <w:sz w:val="24"/>
          <w:szCs w:val="24"/>
        </w:rPr>
      </w:pPr>
    </w:p>
    <w:p w:rsidR="00794490" w:rsidRPr="00B556D7" w:rsidRDefault="00794490" w:rsidP="00794490">
      <w:pPr>
        <w:overflowPunct w:val="0"/>
        <w:adjustRightInd w:val="0"/>
        <w:spacing w:line="229" w:lineRule="auto"/>
        <w:ind w:left="120" w:right="120"/>
        <w:jc w:val="both"/>
        <w:rPr>
          <w:sz w:val="24"/>
          <w:szCs w:val="24"/>
        </w:rPr>
      </w:pPr>
      <w:r w:rsidRPr="00B556D7">
        <w:rPr>
          <w:rFonts w:cs="Calibri"/>
          <w:sz w:val="24"/>
          <w:szCs w:val="24"/>
        </w:rPr>
        <w:t>In this lab you will learn the basic working of Microsoft Excel. Like MS Word and MS PowerPoint, MS Excel is a part of Microsoft Office Suite and there are several features that you may find similar to MS Word and MS PowerPoint. We will however, concentrate only on those features that are specific to MS Excel.</w:t>
      </w:r>
    </w:p>
    <w:p w:rsidR="00794490" w:rsidRPr="00B556D7" w:rsidRDefault="00794490" w:rsidP="00794490">
      <w:pPr>
        <w:adjustRightInd w:val="0"/>
        <w:spacing w:line="346" w:lineRule="exact"/>
        <w:rPr>
          <w:sz w:val="24"/>
          <w:szCs w:val="24"/>
        </w:rPr>
      </w:pPr>
    </w:p>
    <w:p w:rsidR="00794490" w:rsidRPr="00B556D7" w:rsidRDefault="00794490" w:rsidP="00794490">
      <w:pPr>
        <w:overflowPunct w:val="0"/>
        <w:adjustRightInd w:val="0"/>
        <w:spacing w:line="232" w:lineRule="auto"/>
        <w:ind w:left="120" w:right="120"/>
        <w:jc w:val="both"/>
        <w:rPr>
          <w:rFonts w:cs="Calibri"/>
          <w:sz w:val="24"/>
          <w:szCs w:val="24"/>
        </w:rPr>
      </w:pPr>
      <w:r w:rsidRPr="00B556D7">
        <w:rPr>
          <w:rFonts w:cs="Calibri"/>
          <w:sz w:val="24"/>
          <w:szCs w:val="24"/>
        </w:rPr>
        <w:t>MS Excel is an incredibly powerful tool for getting meaning out of vast amounts of data. But it also works really well for simple calculations and tracking almost any kind of information. Microsoft Excel can be used to create and manage business transactions that deal with accounting. The task you can complete with Excel ranges from preparing a simple family budget, preparing a purchase order, creating an elaborate 3-D chart, or managing a complex accounting ledger for a medium size business</w:t>
      </w:r>
      <w:r w:rsidR="00A21A02" w:rsidRPr="00A21A02">
        <w:rPr>
          <w:rFonts w:cstheme="minorBidi"/>
          <w:noProof/>
        </w:rPr>
        <w:pict>
          <v:rect id="Rectangle 48" o:spid="_x0000_s1192" style="position:absolute;left:0;text-align:left;margin-left:479pt;margin-top:-.7pt;width:.95pt;height:.95pt;z-index:-251558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Ybcg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S6g&#10;U4p00KNPUDWitpIj2IMC9cZVEPdkHm1I0Zm1pl8dUnrZQhi/s1b3LScMaGUhPrk6EAwHR9Gmf68Z&#10;wJOd17FWh8Z2ARCqgA6xJc/nlvCDRxQ2szydjDGi4BmWAZ9Up6PGOv+W6w6FRY0tMI/QZL92fgg9&#10;hUTqWgq2ElJGw243S2nRngRtxF9kDxlehkkVgpUOxwbEYQcYwh3BF7jGXv8os7xI7/NytJrMpqNi&#10;VYxH5TSdjdKsvC8naVEWD6ufgWBWVK1gjKu1UPyku6x4WV+PEzAoJioP9TUux/k45n7F3r0syU54&#10;GEMpuhrPzpUgVejqG8UgbVJ5IuSwTq7px4ZADU7/sSpRA6Htg3w2mj2DBKyGJsEYwoMBi1bb7xj1&#10;MHw1dt92xHKM5DsFMiqzogjTGo1iPM3BsJeezaWHKApQNfYYDculHyZ8Z6zYtnBTFguj9B1IrxFR&#10;GEGWA6ujYGHAYgbHxyBM8KUdo34/WYtfAAAA//8DAFBLAwQUAAYACAAAACEAqS9r6N4AAAAHAQAA&#10;DwAAAGRycy9kb3ducmV2LnhtbEyPwU7DMBBE70j8g7VI3FqnVYPikE1FkTgi0cKB3px4SaLG6xC7&#10;beDr657gOJrRzJtiPdlenGj0nWOExTwBQVw703GD8PH+MstA+KDZ6N4xIfyQh3V5e1Po3Lgzb+m0&#10;C42IJexzjdCGMORS+rolq/3cDcTR+3Kj1SHKsZFm1OdYbnu5TJIHaXXHcaHVAz23VB92R4uwUdnm&#10;+23Fr7/bak/7z+qQLscE8f5uenoEEWgKf2G44kd0KCNT5Y5svOgRVJrFLwFhtliBiAGVKgWiQkhB&#10;loX8z19eAAAA//8DAFBLAQItABQABgAIAAAAIQC2gziS/gAAAOEBAAATAAAAAAAAAAAAAAAAAAAA&#10;AABbQ29udGVudF9UeXBlc10ueG1sUEsBAi0AFAAGAAgAAAAhADj9If/WAAAAlAEAAAsAAAAAAAAA&#10;AAAAAAAALwEAAF9yZWxzLy5yZWxzUEsBAi0AFAAGAAgAAAAhADmn9htyAgAA+gQAAA4AAAAAAAAA&#10;AAAAAAAALgIAAGRycy9lMm9Eb2MueG1sUEsBAi0AFAAGAAgAAAAhAKkva+jeAAAABwEAAA8AAAAA&#10;AAAAAAAAAAAAzAQAAGRycy9kb3ducmV2LnhtbFBLBQYAAAAABAAEAPMAAADXBQAAAAA=&#10;" o:allowincell="f" fillcolor="black" stroked="f"/>
        </w:pict>
      </w:r>
      <w:r w:rsidRPr="00B556D7">
        <w:rPr>
          <w:rFonts w:cs="Calibri"/>
          <w:sz w:val="24"/>
          <w:szCs w:val="24"/>
        </w:rPr>
        <w:t>.</w:t>
      </w:r>
    </w:p>
    <w:p w:rsidR="00794490" w:rsidRPr="00B556D7" w:rsidRDefault="00794490" w:rsidP="00794490">
      <w:pPr>
        <w:overflowPunct w:val="0"/>
        <w:adjustRightInd w:val="0"/>
        <w:spacing w:line="232" w:lineRule="auto"/>
        <w:ind w:left="120" w:right="120"/>
        <w:jc w:val="both"/>
        <w:rPr>
          <w:rFonts w:cs="Calibri"/>
          <w:sz w:val="24"/>
          <w:szCs w:val="24"/>
        </w:rPr>
      </w:pPr>
    </w:p>
    <w:p w:rsidR="00794490" w:rsidRPr="00B556D7" w:rsidRDefault="00794490" w:rsidP="00794490">
      <w:pPr>
        <w:adjustRightInd w:val="0"/>
        <w:rPr>
          <w:sz w:val="24"/>
          <w:szCs w:val="24"/>
        </w:rPr>
      </w:pPr>
      <w:r w:rsidRPr="00B556D7">
        <w:rPr>
          <w:rFonts w:cs="Calibri"/>
          <w:b/>
          <w:bCs/>
          <w:sz w:val="24"/>
          <w:szCs w:val="24"/>
        </w:rPr>
        <w:t>What is a Spreadsheet?</w:t>
      </w:r>
    </w:p>
    <w:p w:rsidR="00794490" w:rsidRPr="00B556D7" w:rsidRDefault="00794490" w:rsidP="00794490">
      <w:pPr>
        <w:adjustRightInd w:val="0"/>
        <w:spacing w:line="53" w:lineRule="exact"/>
        <w:rPr>
          <w:sz w:val="24"/>
          <w:szCs w:val="24"/>
        </w:rPr>
      </w:pPr>
    </w:p>
    <w:p w:rsidR="00794490" w:rsidRPr="00B556D7" w:rsidRDefault="00794490" w:rsidP="00794490">
      <w:pPr>
        <w:overflowPunct w:val="0"/>
        <w:adjustRightInd w:val="0"/>
        <w:spacing w:line="234" w:lineRule="auto"/>
        <w:jc w:val="both"/>
        <w:rPr>
          <w:sz w:val="24"/>
          <w:szCs w:val="24"/>
        </w:rPr>
      </w:pPr>
      <w:r w:rsidRPr="00B556D7">
        <w:rPr>
          <w:rFonts w:cs="Calibri"/>
          <w:sz w:val="24"/>
          <w:szCs w:val="24"/>
        </w:rPr>
        <w:t>Suppose you would like to maintain personal finance register also known as check register that will keep track of the expenditures that you have been making during the current semester. Another scenario can be the budget management of a small house. You may be interested in question such as how much money has been spent on electricity bills and telephone bills. How much saving has been made? You may imagine a book that keeps record of all transaction/ expenditures and income. Such a book can be called a manual or paper spreadsheet. A sample is shown in the figure 1. In this case you may have to save data that can be numerical or alphanumeric (involving letters or numbers).</w:t>
      </w:r>
    </w:p>
    <w:p w:rsidR="00794490" w:rsidRPr="00B556D7" w:rsidRDefault="00794490" w:rsidP="00794490">
      <w:pPr>
        <w:adjustRightInd w:val="0"/>
        <w:rPr>
          <w:sz w:val="24"/>
          <w:szCs w:val="24"/>
        </w:rPr>
        <w:sectPr w:rsidR="00794490" w:rsidRPr="00B556D7">
          <w:pgSz w:w="12240" w:h="15840"/>
          <w:pgMar w:top="724" w:right="1440" w:bottom="744" w:left="1440" w:header="720" w:footer="720" w:gutter="0"/>
          <w:cols w:space="720" w:equalWidth="0">
            <w:col w:w="9360"/>
          </w:cols>
          <w:noEndnote/>
        </w:sectPr>
      </w:pPr>
      <w:r w:rsidRPr="00B556D7">
        <w:rPr>
          <w:noProof/>
        </w:rPr>
        <w:drawing>
          <wp:anchor distT="0" distB="0" distL="114300" distR="114300" simplePos="0" relativeHeight="251719680" behindDoc="1" locked="0" layoutInCell="0" allowOverlap="1">
            <wp:simplePos x="0" y="0"/>
            <wp:positionH relativeFrom="column">
              <wp:posOffset>3228975</wp:posOffset>
            </wp:positionH>
            <wp:positionV relativeFrom="paragraph">
              <wp:posOffset>137160</wp:posOffset>
            </wp:positionV>
            <wp:extent cx="2950210" cy="3190875"/>
            <wp:effectExtent l="0" t="0" r="2540" b="9525"/>
            <wp:wrapNone/>
            <wp:docPr id="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210" cy="319087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46" w:lineRule="exact"/>
        <w:rPr>
          <w:sz w:val="24"/>
          <w:szCs w:val="24"/>
        </w:rPr>
      </w:pPr>
    </w:p>
    <w:p w:rsidR="00794490" w:rsidRPr="00B556D7" w:rsidRDefault="00794490" w:rsidP="00794490">
      <w:pPr>
        <w:overflowPunct w:val="0"/>
        <w:adjustRightInd w:val="0"/>
        <w:spacing w:line="229" w:lineRule="auto"/>
        <w:jc w:val="both"/>
        <w:rPr>
          <w:sz w:val="24"/>
          <w:szCs w:val="24"/>
        </w:rPr>
      </w:pPr>
      <w:r w:rsidRPr="00B556D7">
        <w:rPr>
          <w:rFonts w:cs="Calibri"/>
          <w:sz w:val="24"/>
          <w:szCs w:val="24"/>
        </w:rPr>
        <w:t>Spreadsheet is a tool that is used to organize data, such as a check register. Spreadsheets have been used for many, many years in business to keep track of expenses and other calculations.</w:t>
      </w:r>
    </w:p>
    <w:p w:rsidR="00794490" w:rsidRPr="00B556D7" w:rsidRDefault="00794490" w:rsidP="00794490">
      <w:pPr>
        <w:adjustRightInd w:val="0"/>
        <w:spacing w:line="346" w:lineRule="exact"/>
        <w:rPr>
          <w:sz w:val="24"/>
          <w:szCs w:val="24"/>
        </w:rPr>
      </w:pPr>
    </w:p>
    <w:p w:rsidR="00794490" w:rsidRPr="00B556D7" w:rsidRDefault="00794490" w:rsidP="00794490">
      <w:pPr>
        <w:overflowPunct w:val="0"/>
        <w:adjustRightInd w:val="0"/>
        <w:spacing w:line="236" w:lineRule="auto"/>
        <w:ind w:right="60"/>
        <w:rPr>
          <w:sz w:val="24"/>
          <w:szCs w:val="24"/>
        </w:rPr>
      </w:pPr>
      <w:r w:rsidRPr="00B556D7">
        <w:rPr>
          <w:rFonts w:cs="Calibri"/>
          <w:b/>
          <w:bCs/>
          <w:sz w:val="24"/>
          <w:szCs w:val="24"/>
        </w:rPr>
        <w:t xml:space="preserve">Electronic Spreadsheet: </w:t>
      </w:r>
      <w:r w:rsidRPr="00B556D7">
        <w:rPr>
          <w:rFonts w:cs="Calibri"/>
          <w:sz w:val="24"/>
          <w:szCs w:val="24"/>
        </w:rPr>
        <w:t>Microsoft Excel is an example of spreadsheet application program that can be used for storing, organizing and manipulating data. The key benefit to using a spreadsheet program is that you can make changes easily, including correcting spelling or values, adding, deleting and formatting. It consists of a grid made from columns and rows similar to what you have seen in your Mathematics notebooks in school days. This grid environment makes number manipulation very easy.</w:t>
      </w:r>
    </w:p>
    <w:p w:rsidR="00794490" w:rsidRPr="00B556D7" w:rsidRDefault="00794490" w:rsidP="00794490">
      <w:pPr>
        <w:adjustRightInd w:val="0"/>
        <w:spacing w:line="200" w:lineRule="exact"/>
        <w:rPr>
          <w:sz w:val="24"/>
          <w:szCs w:val="24"/>
        </w:rPr>
      </w:pPr>
      <w:r w:rsidRPr="00B556D7">
        <w:rPr>
          <w:sz w:val="24"/>
          <w:szCs w:val="24"/>
        </w:rPr>
        <w:br w:type="column"/>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73" w:lineRule="exact"/>
        <w:rPr>
          <w:sz w:val="24"/>
          <w:szCs w:val="24"/>
        </w:rPr>
      </w:pPr>
    </w:p>
    <w:p w:rsidR="00794490" w:rsidRPr="00B556D7" w:rsidRDefault="00794490" w:rsidP="00794490">
      <w:pPr>
        <w:adjustRightInd w:val="0"/>
        <w:spacing w:line="239" w:lineRule="auto"/>
        <w:rPr>
          <w:sz w:val="24"/>
          <w:szCs w:val="24"/>
        </w:rPr>
      </w:pPr>
      <w:r w:rsidRPr="00B556D7">
        <w:rPr>
          <w:i/>
          <w:iCs/>
          <w:color w:val="1F497D"/>
          <w:sz w:val="20"/>
          <w:szCs w:val="20"/>
        </w:rPr>
        <w:t>Figure 1: Example Spread Sheet</w:t>
      </w:r>
    </w:p>
    <w:p w:rsidR="00794490" w:rsidRPr="00B556D7" w:rsidRDefault="00794490" w:rsidP="00794490">
      <w:pPr>
        <w:adjustRightInd w:val="0"/>
        <w:rPr>
          <w:sz w:val="24"/>
          <w:szCs w:val="24"/>
        </w:rPr>
        <w:sectPr w:rsidR="00794490" w:rsidRPr="00B556D7">
          <w:type w:val="continuous"/>
          <w:pgSz w:w="12240" w:h="15840"/>
          <w:pgMar w:top="724" w:right="2080" w:bottom="744" w:left="1440" w:header="720" w:footer="720" w:gutter="0"/>
          <w:cols w:num="2" w:space="1220" w:equalWidth="0">
            <w:col w:w="4880" w:space="1220"/>
            <w:col w:w="2620"/>
          </w:cols>
          <w:noEndnote/>
        </w:sectPr>
      </w:pPr>
    </w:p>
    <w:p w:rsidR="00794490" w:rsidRPr="00B556D7" w:rsidRDefault="00794490" w:rsidP="00794490">
      <w:pPr>
        <w:adjustRightInd w:val="0"/>
        <w:spacing w:line="317" w:lineRule="exact"/>
        <w:rPr>
          <w:sz w:val="24"/>
          <w:szCs w:val="24"/>
        </w:rPr>
      </w:pPr>
    </w:p>
    <w:p w:rsidR="00794490" w:rsidRPr="00B556D7" w:rsidRDefault="00794490" w:rsidP="00794490">
      <w:pPr>
        <w:overflowPunct w:val="0"/>
        <w:adjustRightInd w:val="0"/>
        <w:spacing w:line="225" w:lineRule="auto"/>
        <w:ind w:right="140"/>
        <w:jc w:val="both"/>
        <w:rPr>
          <w:sz w:val="24"/>
          <w:szCs w:val="24"/>
        </w:rPr>
      </w:pPr>
      <w:r w:rsidRPr="00B556D7">
        <w:rPr>
          <w:rFonts w:cs="Calibri"/>
          <w:sz w:val="24"/>
          <w:szCs w:val="24"/>
        </w:rPr>
        <w:t>As always with computer programs, there is more than one way to go about these things. The instructions here are intended to be an easy introduction to the use of Excel. This lab manual includes a subset of Microsoft Excel features</w:t>
      </w:r>
      <w:bookmarkStart w:id="68" w:name="page6"/>
      <w:bookmarkEnd w:id="68"/>
      <w:r w:rsidRPr="00B556D7">
        <w:rPr>
          <w:sz w:val="24"/>
          <w:szCs w:val="24"/>
        </w:rPr>
        <w:t>.</w:t>
      </w:r>
    </w:p>
    <w:p w:rsidR="00794490" w:rsidRPr="00B556D7" w:rsidRDefault="00794490" w:rsidP="00794490">
      <w:pPr>
        <w:adjustRightInd w:val="0"/>
        <w:spacing w:line="256" w:lineRule="exact"/>
        <w:rPr>
          <w:sz w:val="24"/>
          <w:szCs w:val="24"/>
        </w:rPr>
      </w:pPr>
    </w:p>
    <w:p w:rsidR="00794490" w:rsidRPr="00B556D7" w:rsidRDefault="00794490" w:rsidP="00794490">
      <w:pPr>
        <w:overflowPunct w:val="0"/>
        <w:adjustRightInd w:val="0"/>
        <w:spacing w:line="239" w:lineRule="auto"/>
        <w:ind w:left="720"/>
        <w:jc w:val="both"/>
        <w:rPr>
          <w:rFonts w:cs="Calibri"/>
          <w:b/>
          <w:bCs/>
          <w:sz w:val="28"/>
          <w:szCs w:val="28"/>
        </w:rPr>
      </w:pPr>
      <w:r w:rsidRPr="00B556D7">
        <w:rPr>
          <w:rFonts w:cs="Calibri"/>
          <w:b/>
          <w:bCs/>
          <w:sz w:val="28"/>
          <w:szCs w:val="28"/>
        </w:rPr>
        <w:t xml:space="preserve">Procedure and Tools </w:t>
      </w:r>
    </w:p>
    <w:p w:rsidR="00794490" w:rsidRPr="00B556D7" w:rsidRDefault="00794490" w:rsidP="00794490">
      <w:pPr>
        <w:adjustRightInd w:val="0"/>
        <w:spacing w:line="201" w:lineRule="exact"/>
        <w:rPr>
          <w:rFonts w:cs="Calibri"/>
          <w:b/>
          <w:bCs/>
          <w:sz w:val="28"/>
          <w:szCs w:val="28"/>
        </w:rPr>
      </w:pPr>
    </w:p>
    <w:p w:rsidR="00794490" w:rsidRPr="00B556D7" w:rsidRDefault="00794490" w:rsidP="008B4DBC">
      <w:pPr>
        <w:numPr>
          <w:ilvl w:val="1"/>
          <w:numId w:val="9"/>
        </w:numPr>
        <w:tabs>
          <w:tab w:val="clear" w:pos="1440"/>
          <w:tab w:val="num" w:pos="720"/>
        </w:tabs>
        <w:overflowPunct w:val="0"/>
        <w:adjustRightInd w:val="0"/>
        <w:ind w:left="720"/>
        <w:jc w:val="both"/>
        <w:rPr>
          <w:rFonts w:cs="Symbol"/>
          <w:sz w:val="24"/>
          <w:szCs w:val="24"/>
        </w:rPr>
      </w:pPr>
      <w:r w:rsidRPr="00B556D7">
        <w:rPr>
          <w:rFonts w:cs="Calibri"/>
          <w:sz w:val="24"/>
          <w:szCs w:val="24"/>
        </w:rPr>
        <w:t xml:space="preserve">Desktop Computer </w:t>
      </w:r>
    </w:p>
    <w:p w:rsidR="00794490" w:rsidRPr="00B556D7" w:rsidRDefault="00794490" w:rsidP="00794490">
      <w:pPr>
        <w:adjustRightInd w:val="0"/>
        <w:spacing w:line="42" w:lineRule="exact"/>
        <w:rPr>
          <w:rFonts w:cs="Symbol"/>
          <w:sz w:val="24"/>
          <w:szCs w:val="24"/>
        </w:rPr>
      </w:pPr>
    </w:p>
    <w:p w:rsidR="00794490" w:rsidRPr="00B556D7" w:rsidRDefault="00794490" w:rsidP="008B4DBC">
      <w:pPr>
        <w:numPr>
          <w:ilvl w:val="1"/>
          <w:numId w:val="9"/>
        </w:numPr>
        <w:tabs>
          <w:tab w:val="clear" w:pos="1440"/>
          <w:tab w:val="num" w:pos="720"/>
        </w:tabs>
        <w:overflowPunct w:val="0"/>
        <w:adjustRightInd w:val="0"/>
        <w:ind w:left="720"/>
        <w:jc w:val="both"/>
        <w:rPr>
          <w:rFonts w:cs="Symbol"/>
          <w:sz w:val="24"/>
          <w:szCs w:val="24"/>
        </w:rPr>
      </w:pPr>
      <w:r w:rsidRPr="00B556D7">
        <w:rPr>
          <w:rFonts w:cs="Calibri"/>
          <w:sz w:val="24"/>
          <w:szCs w:val="24"/>
        </w:rPr>
        <w:t xml:space="preserve">Microsoft Windows XP operating system </w:t>
      </w:r>
    </w:p>
    <w:p w:rsidR="00794490" w:rsidRPr="00B556D7" w:rsidRDefault="00794490" w:rsidP="00794490">
      <w:pPr>
        <w:adjustRightInd w:val="0"/>
        <w:spacing w:line="47" w:lineRule="exact"/>
        <w:rPr>
          <w:rFonts w:cs="Symbol"/>
          <w:sz w:val="24"/>
          <w:szCs w:val="24"/>
        </w:rPr>
      </w:pPr>
    </w:p>
    <w:p w:rsidR="00794490" w:rsidRPr="00B556D7" w:rsidRDefault="00794490" w:rsidP="008B4DBC">
      <w:pPr>
        <w:numPr>
          <w:ilvl w:val="1"/>
          <w:numId w:val="9"/>
        </w:numPr>
        <w:tabs>
          <w:tab w:val="clear" w:pos="1440"/>
          <w:tab w:val="num" w:pos="720"/>
        </w:tabs>
        <w:overflowPunct w:val="0"/>
        <w:adjustRightInd w:val="0"/>
        <w:ind w:left="720"/>
        <w:jc w:val="both"/>
        <w:rPr>
          <w:rFonts w:cs="Symbol"/>
          <w:sz w:val="24"/>
          <w:szCs w:val="24"/>
        </w:rPr>
      </w:pPr>
      <w:r w:rsidRPr="00B556D7">
        <w:rPr>
          <w:rFonts w:cs="Calibri"/>
          <w:sz w:val="24"/>
          <w:szCs w:val="24"/>
        </w:rPr>
        <w:t xml:space="preserve">Microsoft Excel 2007 </w:t>
      </w:r>
    </w:p>
    <w:p w:rsidR="00794490" w:rsidRPr="00B556D7" w:rsidRDefault="00794490" w:rsidP="00794490">
      <w:pPr>
        <w:adjustRightInd w:val="0"/>
        <w:spacing w:line="295" w:lineRule="exact"/>
        <w:rPr>
          <w:sz w:val="24"/>
          <w:szCs w:val="24"/>
        </w:rPr>
      </w:pPr>
    </w:p>
    <w:p w:rsidR="00794490" w:rsidRPr="00B556D7" w:rsidRDefault="00794490" w:rsidP="00794490">
      <w:pPr>
        <w:overflowPunct w:val="0"/>
        <w:adjustRightInd w:val="0"/>
        <w:spacing w:line="229" w:lineRule="auto"/>
        <w:ind w:left="360" w:right="160"/>
        <w:rPr>
          <w:sz w:val="24"/>
          <w:szCs w:val="24"/>
        </w:rPr>
      </w:pPr>
      <w:r w:rsidRPr="00B556D7">
        <w:rPr>
          <w:rFonts w:cs="Calibri"/>
          <w:sz w:val="24"/>
          <w:szCs w:val="24"/>
        </w:rPr>
        <w:t>Microsoft Excel is an electronic spreadsheet. You can use it to organize your data into rows and columns. You can also use it to perform mathematical calculations quickly. Before you start working in Microsoft Excel, you need to open it. You can open Microsoft Excel by clicking on the Start button as shown in figure 2.</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0704" behindDoc="1" locked="0" layoutInCell="0" allowOverlap="1">
            <wp:simplePos x="0" y="0"/>
            <wp:positionH relativeFrom="column">
              <wp:posOffset>247650</wp:posOffset>
            </wp:positionH>
            <wp:positionV relativeFrom="paragraph">
              <wp:posOffset>3810</wp:posOffset>
            </wp:positionV>
            <wp:extent cx="5848350" cy="3542665"/>
            <wp:effectExtent l="0" t="0" r="0" b="635"/>
            <wp:wrapNone/>
            <wp:docPr id="5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8350" cy="354266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80" w:lineRule="exact"/>
        <w:rPr>
          <w:sz w:val="24"/>
          <w:szCs w:val="24"/>
        </w:rPr>
      </w:pPr>
    </w:p>
    <w:p w:rsidR="00794490" w:rsidRPr="00B556D7" w:rsidRDefault="00794490" w:rsidP="00794490">
      <w:pPr>
        <w:adjustRightInd w:val="0"/>
        <w:spacing w:line="239" w:lineRule="auto"/>
        <w:ind w:left="3820"/>
        <w:rPr>
          <w:sz w:val="24"/>
          <w:szCs w:val="24"/>
        </w:rPr>
      </w:pPr>
      <w:r w:rsidRPr="00B556D7">
        <w:rPr>
          <w:i/>
          <w:iCs/>
          <w:color w:val="1F497D"/>
          <w:sz w:val="20"/>
          <w:szCs w:val="20"/>
        </w:rPr>
        <w:t>Figure 2: Start Menu</w:t>
      </w:r>
    </w:p>
    <w:p w:rsidR="00794490" w:rsidRPr="00B556D7" w:rsidRDefault="00794490" w:rsidP="00794490">
      <w:pPr>
        <w:adjustRightInd w:val="0"/>
        <w:spacing w:line="204" w:lineRule="exact"/>
        <w:rPr>
          <w:sz w:val="24"/>
          <w:szCs w:val="24"/>
        </w:rPr>
      </w:pPr>
    </w:p>
    <w:p w:rsidR="00794490" w:rsidRPr="00B556D7" w:rsidRDefault="00794490" w:rsidP="00794490">
      <w:pPr>
        <w:adjustRightInd w:val="0"/>
        <w:rPr>
          <w:sz w:val="24"/>
          <w:szCs w:val="24"/>
        </w:rPr>
        <w:sectPr w:rsidR="00794490" w:rsidRPr="00B556D7">
          <w:pgSz w:w="12240" w:h="15840"/>
          <w:pgMar w:top="711" w:right="1320" w:bottom="744" w:left="1320" w:header="720" w:footer="720" w:gutter="0"/>
          <w:cols w:space="720" w:equalWidth="0">
            <w:col w:w="9600"/>
          </w:cols>
          <w:noEndnote/>
        </w:sectPr>
      </w:pPr>
      <w:r w:rsidRPr="00B556D7">
        <w:rPr>
          <w:rFonts w:cs="Calibri"/>
          <w:sz w:val="24"/>
          <w:szCs w:val="24"/>
        </w:rPr>
        <w:t>A screen similar to figure 3 will appear.</w:t>
      </w:r>
    </w:p>
    <w:p w:rsidR="00794490" w:rsidRPr="00B556D7" w:rsidRDefault="00794490" w:rsidP="00794490">
      <w:pPr>
        <w:adjustRightInd w:val="0"/>
        <w:spacing w:line="200" w:lineRule="exact"/>
        <w:rPr>
          <w:sz w:val="24"/>
          <w:szCs w:val="24"/>
        </w:rPr>
      </w:pPr>
      <w:bookmarkStart w:id="69" w:name="page4"/>
      <w:bookmarkEnd w:id="69"/>
      <w:r w:rsidRPr="00B556D7">
        <w:rPr>
          <w:noProof/>
        </w:rPr>
        <w:lastRenderedPageBreak/>
        <w:drawing>
          <wp:anchor distT="0" distB="0" distL="114300" distR="114300" simplePos="0" relativeHeight="251721728" behindDoc="1" locked="0" layoutInCell="0" allowOverlap="1">
            <wp:simplePos x="0" y="0"/>
            <wp:positionH relativeFrom="column">
              <wp:posOffset>-116840</wp:posOffset>
            </wp:positionH>
            <wp:positionV relativeFrom="paragraph">
              <wp:posOffset>292735</wp:posOffset>
            </wp:positionV>
            <wp:extent cx="6486525" cy="3019425"/>
            <wp:effectExtent l="0" t="0" r="9525" b="9525"/>
            <wp:wrapNone/>
            <wp:docPr id="5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6525" cy="301942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90" w:lineRule="exact"/>
        <w:rPr>
          <w:sz w:val="24"/>
          <w:szCs w:val="24"/>
        </w:rPr>
      </w:pPr>
    </w:p>
    <w:p w:rsidR="00794490" w:rsidRPr="00B556D7" w:rsidRDefault="00794490" w:rsidP="00794490">
      <w:pPr>
        <w:adjustRightInd w:val="0"/>
        <w:ind w:left="5020"/>
        <w:rPr>
          <w:sz w:val="24"/>
          <w:szCs w:val="24"/>
        </w:rPr>
      </w:pPr>
      <w:r w:rsidRPr="00B556D7">
        <w:rPr>
          <w:rFonts w:cs="Calibri"/>
          <w:sz w:val="24"/>
          <w:szCs w:val="24"/>
        </w:rPr>
        <w:t>Columns</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8" w:lineRule="exact"/>
        <w:rPr>
          <w:sz w:val="24"/>
          <w:szCs w:val="24"/>
        </w:rPr>
      </w:pPr>
    </w:p>
    <w:p w:rsidR="00794490" w:rsidRPr="00B556D7" w:rsidRDefault="00794490" w:rsidP="00794490">
      <w:pPr>
        <w:adjustRightInd w:val="0"/>
        <w:rPr>
          <w:sz w:val="24"/>
          <w:szCs w:val="24"/>
        </w:rPr>
      </w:pPr>
      <w:r w:rsidRPr="00B556D7">
        <w:rPr>
          <w:rFonts w:cs="Calibri"/>
          <w:sz w:val="24"/>
          <w:szCs w:val="24"/>
        </w:rPr>
        <w:t>Rows</w:t>
      </w:r>
    </w:p>
    <w:p w:rsidR="00794490" w:rsidRPr="00B556D7" w:rsidRDefault="00794490" w:rsidP="00794490">
      <w:pPr>
        <w:adjustRightInd w:val="0"/>
        <w:spacing w:line="115" w:lineRule="exact"/>
        <w:rPr>
          <w:sz w:val="24"/>
          <w:szCs w:val="24"/>
        </w:rPr>
      </w:pPr>
    </w:p>
    <w:p w:rsidR="00794490" w:rsidRPr="00B556D7" w:rsidRDefault="00794490" w:rsidP="00794490">
      <w:pPr>
        <w:adjustRightInd w:val="0"/>
        <w:ind w:left="2340"/>
        <w:rPr>
          <w:sz w:val="24"/>
          <w:szCs w:val="24"/>
        </w:rPr>
      </w:pPr>
      <w:r w:rsidRPr="00B556D7">
        <w:rPr>
          <w:rFonts w:cs="Calibri"/>
          <w:sz w:val="24"/>
          <w:szCs w:val="24"/>
        </w:rPr>
        <w:t>A1</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44" w:lineRule="exact"/>
        <w:rPr>
          <w:sz w:val="24"/>
          <w:szCs w:val="24"/>
        </w:rPr>
      </w:pPr>
    </w:p>
    <w:p w:rsidR="00794490" w:rsidRPr="00B556D7" w:rsidRDefault="00794490" w:rsidP="00794490">
      <w:pPr>
        <w:adjustRightInd w:val="0"/>
        <w:spacing w:line="239" w:lineRule="auto"/>
        <w:ind w:left="4000"/>
        <w:rPr>
          <w:sz w:val="24"/>
          <w:szCs w:val="24"/>
        </w:rPr>
      </w:pPr>
      <w:r w:rsidRPr="00B556D7">
        <w:rPr>
          <w:i/>
          <w:iCs/>
          <w:color w:val="1F497D"/>
          <w:sz w:val="20"/>
          <w:szCs w:val="20"/>
        </w:rPr>
        <w:t>Figure 3: Excel Layout</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77" w:lineRule="exact"/>
        <w:rPr>
          <w:sz w:val="24"/>
          <w:szCs w:val="24"/>
        </w:rPr>
      </w:pPr>
    </w:p>
    <w:p w:rsidR="00794490" w:rsidRPr="00B556D7" w:rsidRDefault="00794490" w:rsidP="00794490">
      <w:pPr>
        <w:overflowPunct w:val="0"/>
        <w:adjustRightInd w:val="0"/>
        <w:ind w:left="360"/>
        <w:jc w:val="both"/>
        <w:rPr>
          <w:rFonts w:cs="Calibri"/>
          <w:b/>
          <w:bCs/>
          <w:sz w:val="24"/>
          <w:szCs w:val="24"/>
        </w:rPr>
      </w:pPr>
      <w:r w:rsidRPr="00B556D7">
        <w:rPr>
          <w:rFonts w:cs="Calibri"/>
          <w:b/>
          <w:bCs/>
          <w:sz w:val="24"/>
          <w:szCs w:val="24"/>
        </w:rPr>
        <w:t xml:space="preserve">1.1 Excel Layout </w:t>
      </w:r>
    </w:p>
    <w:p w:rsidR="00794490" w:rsidRPr="00B556D7" w:rsidRDefault="00794490" w:rsidP="00794490">
      <w:pPr>
        <w:adjustRightInd w:val="0"/>
        <w:spacing w:line="55" w:lineRule="exact"/>
        <w:rPr>
          <w:sz w:val="24"/>
          <w:szCs w:val="24"/>
        </w:rPr>
      </w:pPr>
    </w:p>
    <w:p w:rsidR="00794490" w:rsidRPr="00B556D7" w:rsidRDefault="00794490" w:rsidP="00794490">
      <w:pPr>
        <w:overflowPunct w:val="0"/>
        <w:adjustRightInd w:val="0"/>
        <w:spacing w:line="253" w:lineRule="auto"/>
        <w:ind w:left="260"/>
        <w:jc w:val="both"/>
        <w:rPr>
          <w:sz w:val="24"/>
          <w:szCs w:val="24"/>
        </w:rPr>
      </w:pPr>
      <w:r w:rsidRPr="00B556D7">
        <w:rPr>
          <w:rFonts w:cs="Calibri"/>
          <w:sz w:val="24"/>
          <w:szCs w:val="24"/>
        </w:rPr>
        <w:t>Please refer to Figure 4 to observe the layout of MS Excel. On the top you will find a ribbon similar to MS Word and PowerPoint that we will be discussing shortly. The different thing you will notice is the rectangular boxes on the screen divided with the help of rows and columns</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0" w:lineRule="exact"/>
        <w:rPr>
          <w:sz w:val="24"/>
          <w:szCs w:val="24"/>
        </w:rPr>
      </w:pPr>
    </w:p>
    <w:p w:rsidR="00794490" w:rsidRPr="00B556D7" w:rsidRDefault="00794490" w:rsidP="00794490">
      <w:pPr>
        <w:overflowPunct w:val="0"/>
        <w:adjustRightInd w:val="0"/>
        <w:spacing w:line="235" w:lineRule="auto"/>
        <w:ind w:left="260"/>
        <w:jc w:val="both"/>
        <w:rPr>
          <w:sz w:val="24"/>
          <w:szCs w:val="24"/>
        </w:rPr>
      </w:pPr>
      <w:r w:rsidRPr="00B556D7">
        <w:rPr>
          <w:rFonts w:cs="Calibri"/>
          <w:sz w:val="24"/>
          <w:szCs w:val="24"/>
        </w:rPr>
        <w:t>Rows are identified by Numbers as shown in the leftmost columns whereas Columns are identified by Alphabets as shown in the topmost row.</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7" w:lineRule="exact"/>
        <w:rPr>
          <w:sz w:val="24"/>
          <w:szCs w:val="24"/>
        </w:rPr>
      </w:pPr>
    </w:p>
    <w:p w:rsidR="00794490" w:rsidRPr="00B556D7" w:rsidRDefault="00794490" w:rsidP="00794490">
      <w:pPr>
        <w:overflowPunct w:val="0"/>
        <w:adjustRightInd w:val="0"/>
        <w:spacing w:line="236" w:lineRule="auto"/>
        <w:ind w:left="260"/>
        <w:jc w:val="both"/>
        <w:rPr>
          <w:sz w:val="24"/>
          <w:szCs w:val="24"/>
        </w:rPr>
      </w:pPr>
      <w:r w:rsidRPr="00B556D7">
        <w:rPr>
          <w:rFonts w:cs="Calibri"/>
          <w:sz w:val="24"/>
          <w:szCs w:val="24"/>
        </w:rPr>
        <w:t>If you want to select a particular cell, you will have to identify its address. The selected cell in the figure 4.For.e.g. is A1, A being the first column and 1 being the first row.</w:t>
      </w:r>
    </w:p>
    <w:p w:rsidR="00794490" w:rsidRPr="00B556D7" w:rsidRDefault="00794490" w:rsidP="00794490">
      <w:pPr>
        <w:adjustRightInd w:val="0"/>
        <w:spacing w:line="283" w:lineRule="exact"/>
        <w:rPr>
          <w:sz w:val="24"/>
          <w:szCs w:val="24"/>
        </w:rPr>
      </w:pPr>
    </w:p>
    <w:p w:rsidR="00794490" w:rsidRPr="00B556D7" w:rsidRDefault="00794490" w:rsidP="00794490">
      <w:pPr>
        <w:overflowPunct w:val="0"/>
        <w:adjustRightInd w:val="0"/>
        <w:jc w:val="both"/>
        <w:rPr>
          <w:rFonts w:cs="Calibri"/>
          <w:b/>
          <w:bCs/>
          <w:sz w:val="24"/>
          <w:szCs w:val="24"/>
        </w:rPr>
      </w:pPr>
      <w:r w:rsidRPr="00B556D7">
        <w:rPr>
          <w:rFonts w:cs="Calibri"/>
          <w:b/>
          <w:bCs/>
          <w:sz w:val="24"/>
          <w:szCs w:val="24"/>
        </w:rPr>
        <w:t xml:space="preserve">     1.2 Walk Through Tasks </w:t>
      </w:r>
    </w:p>
    <w:p w:rsidR="00794490" w:rsidRPr="00B556D7" w:rsidRDefault="00794490" w:rsidP="00794490">
      <w:pPr>
        <w:adjustRightInd w:val="0"/>
        <w:spacing w:line="156" w:lineRule="exact"/>
        <w:rPr>
          <w:sz w:val="24"/>
          <w:szCs w:val="24"/>
        </w:rPr>
      </w:pPr>
    </w:p>
    <w:tbl>
      <w:tblPr>
        <w:tblW w:w="0" w:type="auto"/>
        <w:tblInd w:w="260" w:type="dxa"/>
        <w:tblLayout w:type="fixed"/>
        <w:tblCellMar>
          <w:left w:w="0" w:type="dxa"/>
          <w:right w:w="0" w:type="dxa"/>
        </w:tblCellMar>
        <w:tblLook w:val="0000"/>
      </w:tblPr>
      <w:tblGrid>
        <w:gridCol w:w="3740"/>
        <w:gridCol w:w="4920"/>
        <w:gridCol w:w="20"/>
      </w:tblGrid>
      <w:tr w:rsidR="00794490" w:rsidRPr="00B556D7" w:rsidTr="00794490">
        <w:trPr>
          <w:trHeight w:val="293"/>
        </w:trPr>
        <w:tc>
          <w:tcPr>
            <w:tcW w:w="3740" w:type="dxa"/>
            <w:vMerge w:val="restart"/>
            <w:tcBorders>
              <w:top w:val="nil"/>
              <w:left w:val="nil"/>
              <w:bottom w:val="nil"/>
              <w:right w:val="nil"/>
            </w:tcBorders>
            <w:vAlign w:val="bottom"/>
          </w:tcPr>
          <w:p w:rsidR="00794490" w:rsidRPr="00B556D7" w:rsidRDefault="00794490" w:rsidP="00794490">
            <w:pPr>
              <w:pStyle w:val="Heading1"/>
              <w:rPr>
                <w:rFonts w:asciiTheme="minorHAnsi" w:hAnsiTheme="minorHAnsi"/>
              </w:rPr>
            </w:pPr>
            <w:r w:rsidRPr="00B556D7">
              <w:rPr>
                <w:rFonts w:asciiTheme="minorHAnsi" w:hAnsiTheme="minorHAnsi"/>
              </w:rPr>
              <w:t>1.2.1  Home</w:t>
            </w:r>
          </w:p>
        </w:tc>
        <w:tc>
          <w:tcPr>
            <w:tcW w:w="4920" w:type="dxa"/>
            <w:tcBorders>
              <w:top w:val="nil"/>
              <w:left w:val="nil"/>
              <w:bottom w:val="nil"/>
              <w:right w:val="nil"/>
            </w:tcBorders>
            <w:vAlign w:val="bottom"/>
          </w:tcPr>
          <w:p w:rsidR="00794490" w:rsidRPr="00B556D7" w:rsidRDefault="00794490" w:rsidP="00794490">
            <w:pPr>
              <w:adjustRightInd w:val="0"/>
              <w:ind w:left="2420"/>
              <w:rPr>
                <w:sz w:val="24"/>
                <w:szCs w:val="24"/>
              </w:rPr>
            </w:pPr>
            <w:r w:rsidRPr="00B556D7">
              <w:rPr>
                <w:rFonts w:cs="Calibri"/>
                <w:b/>
                <w:bCs/>
                <w:sz w:val="23"/>
                <w:szCs w:val="23"/>
              </w:rPr>
              <w:t>[Expected time = 20 min]</w:t>
            </w:r>
          </w:p>
        </w:tc>
        <w:tc>
          <w:tcPr>
            <w:tcW w:w="0" w:type="dxa"/>
            <w:tcBorders>
              <w:top w:val="nil"/>
              <w:left w:val="nil"/>
              <w:bottom w:val="nil"/>
              <w:right w:val="nil"/>
            </w:tcBorders>
            <w:vAlign w:val="bottom"/>
          </w:tcPr>
          <w:p w:rsidR="00794490" w:rsidRPr="00B556D7" w:rsidRDefault="00794490" w:rsidP="00794490">
            <w:pPr>
              <w:adjustRightInd w:val="0"/>
              <w:rPr>
                <w:sz w:val="2"/>
                <w:szCs w:val="2"/>
              </w:rPr>
            </w:pPr>
          </w:p>
        </w:tc>
      </w:tr>
      <w:tr w:rsidR="00794490" w:rsidRPr="00B556D7" w:rsidTr="00794490">
        <w:trPr>
          <w:trHeight w:val="87"/>
        </w:trPr>
        <w:tc>
          <w:tcPr>
            <w:tcW w:w="3740" w:type="dxa"/>
            <w:vMerge/>
            <w:tcBorders>
              <w:top w:val="nil"/>
              <w:left w:val="nil"/>
              <w:bottom w:val="nil"/>
              <w:right w:val="nil"/>
            </w:tcBorders>
            <w:vAlign w:val="bottom"/>
          </w:tcPr>
          <w:p w:rsidR="00794490" w:rsidRPr="00B556D7" w:rsidRDefault="00794490" w:rsidP="00794490">
            <w:pPr>
              <w:adjustRightInd w:val="0"/>
              <w:rPr>
                <w:sz w:val="7"/>
                <w:szCs w:val="7"/>
              </w:rPr>
            </w:pPr>
          </w:p>
        </w:tc>
        <w:tc>
          <w:tcPr>
            <w:tcW w:w="4920" w:type="dxa"/>
            <w:tcBorders>
              <w:top w:val="nil"/>
              <w:left w:val="nil"/>
              <w:bottom w:val="nil"/>
              <w:right w:val="nil"/>
            </w:tcBorders>
            <w:vAlign w:val="bottom"/>
          </w:tcPr>
          <w:p w:rsidR="00794490" w:rsidRPr="00B556D7" w:rsidRDefault="00794490" w:rsidP="00794490">
            <w:pPr>
              <w:adjustRightInd w:val="0"/>
              <w:rPr>
                <w:sz w:val="7"/>
                <w:szCs w:val="7"/>
              </w:rPr>
            </w:pPr>
          </w:p>
        </w:tc>
        <w:tc>
          <w:tcPr>
            <w:tcW w:w="0" w:type="dxa"/>
            <w:tcBorders>
              <w:top w:val="nil"/>
              <w:left w:val="nil"/>
              <w:bottom w:val="nil"/>
              <w:right w:val="nil"/>
            </w:tcBorders>
            <w:vAlign w:val="bottom"/>
          </w:tcPr>
          <w:p w:rsidR="00794490" w:rsidRPr="00B556D7" w:rsidRDefault="00794490" w:rsidP="00794490">
            <w:pPr>
              <w:adjustRightInd w:val="0"/>
              <w:rPr>
                <w:sz w:val="2"/>
                <w:szCs w:val="2"/>
              </w:rPr>
            </w:pPr>
          </w:p>
        </w:tc>
      </w:tr>
    </w:tbl>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25" w:lineRule="auto"/>
        <w:ind w:left="260"/>
        <w:jc w:val="both"/>
        <w:rPr>
          <w:sz w:val="24"/>
          <w:szCs w:val="24"/>
        </w:rPr>
      </w:pPr>
      <w:r w:rsidRPr="00B556D7">
        <w:rPr>
          <w:rFonts w:cs="Calibri"/>
          <w:sz w:val="24"/>
          <w:szCs w:val="24"/>
        </w:rPr>
        <w:t>In this section we will go through step by step through each section of the Insert tab just like we did on the Home Tab. Below is a Snapshot of the insert tab in word ribbon (Figure 4). Later each section is explained individually in detail and practice exercises.</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180" w:header="720" w:footer="720" w:gutter="0"/>
          <w:cols w:space="720" w:equalWidth="0">
            <w:col w:w="9620"/>
          </w:cols>
          <w:noEndnote/>
        </w:sectPr>
      </w:pPr>
    </w:p>
    <w:p w:rsidR="00794490" w:rsidRPr="00B556D7" w:rsidRDefault="00794490" w:rsidP="00794490">
      <w:pPr>
        <w:adjustRightInd w:val="0"/>
        <w:spacing w:line="200" w:lineRule="exact"/>
        <w:rPr>
          <w:sz w:val="24"/>
          <w:szCs w:val="24"/>
        </w:rPr>
      </w:pPr>
      <w:bookmarkStart w:id="70" w:name="page8"/>
      <w:bookmarkEnd w:id="70"/>
      <w:r w:rsidRPr="00B556D7">
        <w:rPr>
          <w:noProof/>
        </w:rPr>
        <w:lastRenderedPageBreak/>
        <w:drawing>
          <wp:anchor distT="0" distB="0" distL="114300" distR="114300" simplePos="0" relativeHeight="251722752" behindDoc="1" locked="0" layoutInCell="0" allowOverlap="1">
            <wp:simplePos x="0" y="0"/>
            <wp:positionH relativeFrom="column">
              <wp:posOffset>19050</wp:posOffset>
            </wp:positionH>
            <wp:positionV relativeFrom="paragraph">
              <wp:posOffset>292735</wp:posOffset>
            </wp:positionV>
            <wp:extent cx="5934075" cy="1037590"/>
            <wp:effectExtent l="0" t="0" r="9525" b="0"/>
            <wp:wrapNone/>
            <wp:docPr id="5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03759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07" w:lineRule="exact"/>
        <w:rPr>
          <w:sz w:val="24"/>
          <w:szCs w:val="24"/>
        </w:rPr>
      </w:pPr>
    </w:p>
    <w:p w:rsidR="00794490" w:rsidRPr="00B556D7" w:rsidRDefault="00794490" w:rsidP="00794490">
      <w:pPr>
        <w:adjustRightInd w:val="0"/>
        <w:spacing w:line="239" w:lineRule="auto"/>
        <w:ind w:left="3360"/>
        <w:rPr>
          <w:sz w:val="24"/>
          <w:szCs w:val="24"/>
        </w:rPr>
      </w:pPr>
      <w:r w:rsidRPr="00B556D7">
        <w:rPr>
          <w:i/>
          <w:iCs/>
          <w:color w:val="1F497D"/>
          <w:sz w:val="20"/>
          <w:szCs w:val="20"/>
        </w:rPr>
        <w:t>Figure 4: Home Tab Ribbon</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80" w:lineRule="exact"/>
        <w:rPr>
          <w:sz w:val="24"/>
          <w:szCs w:val="24"/>
        </w:rPr>
      </w:pPr>
    </w:p>
    <w:p w:rsidR="00794490" w:rsidRPr="00B556D7" w:rsidRDefault="00794490" w:rsidP="00794490">
      <w:pPr>
        <w:adjustRightInd w:val="0"/>
        <w:rPr>
          <w:sz w:val="24"/>
          <w:szCs w:val="24"/>
        </w:rPr>
      </w:pPr>
      <w:r w:rsidRPr="00B556D7">
        <w:rPr>
          <w:rFonts w:cs="Calibri"/>
          <w:sz w:val="24"/>
          <w:szCs w:val="24"/>
        </w:rPr>
        <w:t>Clipboard</w:t>
      </w:r>
    </w:p>
    <w:p w:rsidR="00794490" w:rsidRPr="00B556D7" w:rsidRDefault="00794490" w:rsidP="00794490">
      <w:pPr>
        <w:adjustRightInd w:val="0"/>
        <w:spacing w:line="60" w:lineRule="exact"/>
        <w:rPr>
          <w:sz w:val="24"/>
          <w:szCs w:val="24"/>
        </w:rPr>
      </w:pPr>
    </w:p>
    <w:p w:rsidR="00794490" w:rsidRPr="00B556D7" w:rsidRDefault="00794490" w:rsidP="00794490">
      <w:pPr>
        <w:adjustRightInd w:val="0"/>
        <w:rPr>
          <w:sz w:val="24"/>
          <w:szCs w:val="24"/>
        </w:rPr>
      </w:pPr>
      <w:r w:rsidRPr="00B556D7">
        <w:rPr>
          <w:rFonts w:cs="Calibri"/>
          <w:sz w:val="24"/>
          <w:szCs w:val="24"/>
        </w:rPr>
        <w:t>This section of Home Tab is covered in MS WORD Lab</w:t>
      </w:r>
    </w:p>
    <w:p w:rsidR="00794490" w:rsidRPr="00B556D7" w:rsidRDefault="00794490" w:rsidP="00794490">
      <w:pPr>
        <w:adjustRightInd w:val="0"/>
        <w:spacing w:line="242" w:lineRule="exact"/>
        <w:rPr>
          <w:sz w:val="24"/>
          <w:szCs w:val="24"/>
        </w:rPr>
      </w:pPr>
    </w:p>
    <w:p w:rsidR="00794490" w:rsidRPr="00B556D7" w:rsidRDefault="00794490" w:rsidP="00794490">
      <w:pPr>
        <w:adjustRightInd w:val="0"/>
        <w:rPr>
          <w:sz w:val="24"/>
          <w:szCs w:val="24"/>
        </w:rPr>
      </w:pPr>
      <w:r w:rsidRPr="00B556D7">
        <w:rPr>
          <w:rFonts w:cs="Calibri"/>
          <w:sz w:val="24"/>
          <w:szCs w:val="24"/>
        </w:rPr>
        <w:t>Font</w:t>
      </w:r>
    </w:p>
    <w:p w:rsidR="00794490" w:rsidRPr="00B556D7" w:rsidRDefault="00794490" w:rsidP="00794490">
      <w:pPr>
        <w:adjustRightInd w:val="0"/>
        <w:spacing w:line="60" w:lineRule="exact"/>
        <w:rPr>
          <w:sz w:val="24"/>
          <w:szCs w:val="24"/>
        </w:rPr>
      </w:pPr>
    </w:p>
    <w:p w:rsidR="00794490" w:rsidRPr="00B556D7" w:rsidRDefault="00794490" w:rsidP="00794490">
      <w:pPr>
        <w:adjustRightInd w:val="0"/>
        <w:rPr>
          <w:sz w:val="24"/>
          <w:szCs w:val="24"/>
        </w:rPr>
      </w:pPr>
      <w:r w:rsidRPr="00B556D7">
        <w:rPr>
          <w:rFonts w:cs="Calibri"/>
          <w:sz w:val="24"/>
          <w:szCs w:val="24"/>
        </w:rPr>
        <w:t>This section of Home Tab is covered in MS WORD Lab</w:t>
      </w:r>
    </w:p>
    <w:p w:rsidR="00794490" w:rsidRPr="00B556D7" w:rsidRDefault="00794490" w:rsidP="00794490">
      <w:pPr>
        <w:adjustRightInd w:val="0"/>
        <w:spacing w:line="240" w:lineRule="exact"/>
        <w:rPr>
          <w:sz w:val="24"/>
          <w:szCs w:val="24"/>
        </w:rPr>
      </w:pPr>
    </w:p>
    <w:p w:rsidR="00794490" w:rsidRPr="00B556D7" w:rsidRDefault="00794490" w:rsidP="00794490">
      <w:pPr>
        <w:adjustRightInd w:val="0"/>
        <w:rPr>
          <w:sz w:val="24"/>
          <w:szCs w:val="24"/>
        </w:rPr>
      </w:pPr>
      <w:r w:rsidRPr="00B556D7">
        <w:rPr>
          <w:rFonts w:cs="Calibri"/>
          <w:sz w:val="24"/>
          <w:szCs w:val="24"/>
        </w:rPr>
        <w:t>Alignment</w:t>
      </w:r>
    </w:p>
    <w:p w:rsidR="00794490" w:rsidRPr="00B556D7" w:rsidRDefault="00794490" w:rsidP="00794490">
      <w:pPr>
        <w:adjustRightInd w:val="0"/>
        <w:spacing w:line="60" w:lineRule="exact"/>
        <w:rPr>
          <w:sz w:val="24"/>
          <w:szCs w:val="24"/>
        </w:rPr>
      </w:pPr>
    </w:p>
    <w:p w:rsidR="00794490" w:rsidRPr="00B556D7" w:rsidRDefault="00794490" w:rsidP="00794490">
      <w:pPr>
        <w:adjustRightInd w:val="0"/>
        <w:rPr>
          <w:sz w:val="24"/>
          <w:szCs w:val="24"/>
        </w:rPr>
      </w:pPr>
      <w:r w:rsidRPr="00B556D7">
        <w:rPr>
          <w:rFonts w:cs="Calibri"/>
          <w:sz w:val="24"/>
          <w:szCs w:val="24"/>
        </w:rPr>
        <w:t>This section of Home Tab is covered in MS WORD Lab-2.</w:t>
      </w:r>
    </w:p>
    <w:p w:rsidR="00794490" w:rsidRPr="00B556D7" w:rsidRDefault="00794490" w:rsidP="00794490">
      <w:pPr>
        <w:adjustRightInd w:val="0"/>
        <w:spacing w:line="239" w:lineRule="auto"/>
        <w:rPr>
          <w:sz w:val="24"/>
          <w:szCs w:val="24"/>
        </w:rPr>
      </w:pPr>
      <w:r w:rsidRPr="00B556D7">
        <w:rPr>
          <w:rFonts w:cs="Calibri"/>
          <w:sz w:val="24"/>
          <w:szCs w:val="24"/>
        </w:rPr>
        <w:t>In this section we would cover Merge and Center tab.</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3776" behindDoc="1" locked="0" layoutInCell="0" allowOverlap="1">
            <wp:simplePos x="0" y="0"/>
            <wp:positionH relativeFrom="column">
              <wp:posOffset>1704975</wp:posOffset>
            </wp:positionH>
            <wp:positionV relativeFrom="paragraph">
              <wp:posOffset>181610</wp:posOffset>
            </wp:positionV>
            <wp:extent cx="2524125" cy="723900"/>
            <wp:effectExtent l="0" t="0" r="9525" b="0"/>
            <wp:wrapNone/>
            <wp:docPr id="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125" cy="72390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8" w:lineRule="exact"/>
        <w:rPr>
          <w:sz w:val="24"/>
          <w:szCs w:val="24"/>
        </w:rPr>
      </w:pPr>
    </w:p>
    <w:p w:rsidR="00794490" w:rsidRPr="00B556D7" w:rsidRDefault="00794490" w:rsidP="00794490">
      <w:pPr>
        <w:adjustRightInd w:val="0"/>
        <w:spacing w:line="239" w:lineRule="auto"/>
        <w:ind w:left="3500"/>
        <w:rPr>
          <w:sz w:val="24"/>
          <w:szCs w:val="24"/>
        </w:rPr>
      </w:pPr>
      <w:r w:rsidRPr="00B556D7">
        <w:rPr>
          <w:i/>
          <w:iCs/>
          <w:color w:val="1F497D"/>
          <w:sz w:val="20"/>
          <w:szCs w:val="20"/>
        </w:rPr>
        <w:t>Figure 5: Alignment</w:t>
      </w:r>
    </w:p>
    <w:p w:rsidR="00794490" w:rsidRPr="00B556D7" w:rsidRDefault="00794490" w:rsidP="00794490">
      <w:pPr>
        <w:adjustRightInd w:val="0"/>
        <w:spacing w:line="288" w:lineRule="exact"/>
        <w:rPr>
          <w:sz w:val="24"/>
          <w:szCs w:val="24"/>
        </w:rPr>
      </w:pPr>
    </w:p>
    <w:p w:rsidR="00794490" w:rsidRPr="00B556D7" w:rsidRDefault="00794490" w:rsidP="00794490">
      <w:pPr>
        <w:overflowPunct w:val="0"/>
        <w:adjustRightInd w:val="0"/>
        <w:spacing w:line="218" w:lineRule="auto"/>
        <w:ind w:right="20"/>
        <w:jc w:val="both"/>
        <w:rPr>
          <w:sz w:val="24"/>
          <w:szCs w:val="24"/>
        </w:rPr>
      </w:pPr>
      <w:r w:rsidRPr="00B556D7">
        <w:rPr>
          <w:rFonts w:cs="Calibri"/>
          <w:sz w:val="24"/>
          <w:szCs w:val="24"/>
        </w:rPr>
        <w:t>For performing merge and center, you need to first select the cells that you want to merge. The selection of cells is shown in figure 5.</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4800" behindDoc="1" locked="0" layoutInCell="0" allowOverlap="1">
            <wp:simplePos x="0" y="0"/>
            <wp:positionH relativeFrom="column">
              <wp:posOffset>714375</wp:posOffset>
            </wp:positionH>
            <wp:positionV relativeFrom="paragraph">
              <wp:posOffset>155575</wp:posOffset>
            </wp:positionV>
            <wp:extent cx="4533900" cy="504825"/>
            <wp:effectExtent l="0" t="0" r="0" b="9525"/>
            <wp:wrapNone/>
            <wp:docPr id="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900" cy="50482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95" w:lineRule="exact"/>
        <w:rPr>
          <w:sz w:val="24"/>
          <w:szCs w:val="24"/>
        </w:rPr>
      </w:pPr>
    </w:p>
    <w:p w:rsidR="00794490" w:rsidRPr="00B556D7" w:rsidRDefault="00794490" w:rsidP="00794490">
      <w:pPr>
        <w:adjustRightInd w:val="0"/>
        <w:spacing w:line="239" w:lineRule="auto"/>
        <w:ind w:left="3300"/>
        <w:rPr>
          <w:sz w:val="24"/>
          <w:szCs w:val="24"/>
        </w:rPr>
      </w:pPr>
      <w:r w:rsidRPr="00B556D7">
        <w:rPr>
          <w:i/>
          <w:iCs/>
          <w:color w:val="1F497D"/>
          <w:sz w:val="20"/>
          <w:szCs w:val="20"/>
        </w:rPr>
        <w:t>Figure 6: Selection of Cells</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9" w:lineRule="exact"/>
        <w:rPr>
          <w:sz w:val="24"/>
          <w:szCs w:val="24"/>
        </w:rPr>
      </w:pPr>
    </w:p>
    <w:p w:rsidR="00794490" w:rsidRPr="00B556D7" w:rsidRDefault="00794490" w:rsidP="00794490">
      <w:pPr>
        <w:overflowPunct w:val="0"/>
        <w:adjustRightInd w:val="0"/>
        <w:spacing w:line="218" w:lineRule="auto"/>
        <w:jc w:val="both"/>
        <w:rPr>
          <w:sz w:val="24"/>
          <w:szCs w:val="24"/>
        </w:rPr>
      </w:pPr>
      <w:r w:rsidRPr="00B556D7">
        <w:rPr>
          <w:rFonts w:cs="Calibri"/>
          <w:sz w:val="24"/>
          <w:szCs w:val="24"/>
        </w:rPr>
        <w:t>Once selection of cells is done, click on Merge and center command. When you would click the command the cells would be merged as shown in Figure 6.</w:t>
      </w:r>
    </w:p>
    <w:p w:rsidR="00794490" w:rsidRPr="00B556D7" w:rsidRDefault="00794490" w:rsidP="00794490">
      <w:pPr>
        <w:adjustRightInd w:val="0"/>
        <w:spacing w:line="241" w:lineRule="exact"/>
        <w:rPr>
          <w:sz w:val="24"/>
          <w:szCs w:val="24"/>
        </w:rPr>
      </w:pPr>
    </w:p>
    <w:p w:rsidR="00794490" w:rsidRPr="00B556D7" w:rsidRDefault="00794490" w:rsidP="00794490">
      <w:pPr>
        <w:adjustRightInd w:val="0"/>
        <w:rPr>
          <w:sz w:val="24"/>
          <w:szCs w:val="24"/>
        </w:rPr>
      </w:pPr>
      <w:r w:rsidRPr="00B556D7">
        <w:rPr>
          <w:rFonts w:cs="Calibri"/>
          <w:sz w:val="24"/>
          <w:szCs w:val="24"/>
        </w:rPr>
        <w:t>Number</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25" w:lineRule="auto"/>
        <w:jc w:val="both"/>
        <w:rPr>
          <w:sz w:val="24"/>
          <w:szCs w:val="24"/>
        </w:rPr>
      </w:pPr>
      <w:r w:rsidRPr="00B556D7">
        <w:rPr>
          <w:rFonts w:cs="Calibri"/>
          <w:sz w:val="24"/>
          <w:szCs w:val="24"/>
        </w:rPr>
        <w:t>In this section you can add various things with the number for e.g. you can add the currency, percentage sign, comma, decimal values after the number etc. Figure 7 shows the number section with different options displayed.</w:t>
      </w:r>
    </w:p>
    <w:p w:rsidR="00794490" w:rsidRPr="00B556D7" w:rsidRDefault="00794490" w:rsidP="00794490">
      <w:pPr>
        <w:adjustRightInd w:val="0"/>
        <w:spacing w:line="1" w:lineRule="exact"/>
        <w:rPr>
          <w:sz w:val="24"/>
          <w:szCs w:val="24"/>
        </w:rPr>
      </w:pPr>
    </w:p>
    <w:p w:rsidR="00794490" w:rsidRPr="00B556D7" w:rsidRDefault="00794490" w:rsidP="00794490">
      <w:pPr>
        <w:adjustRightInd w:val="0"/>
        <w:rPr>
          <w:sz w:val="24"/>
          <w:szCs w:val="24"/>
        </w:rPr>
      </w:pPr>
      <w:r w:rsidRPr="00B556D7">
        <w:rPr>
          <w:rFonts w:cs="Calibri"/>
          <w:sz w:val="24"/>
          <w:szCs w:val="24"/>
        </w:rPr>
        <w:t>.</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8"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71" w:name="page9"/>
      <w:bookmarkEnd w:id="71"/>
      <w:r w:rsidRPr="00B556D7">
        <w:rPr>
          <w:noProof/>
        </w:rPr>
        <w:lastRenderedPageBreak/>
        <w:drawing>
          <wp:anchor distT="0" distB="0" distL="114300" distR="114300" simplePos="0" relativeHeight="251725824" behindDoc="1" locked="0" layoutInCell="0" allowOverlap="1">
            <wp:simplePos x="0" y="0"/>
            <wp:positionH relativeFrom="column">
              <wp:posOffset>2314575</wp:posOffset>
            </wp:positionH>
            <wp:positionV relativeFrom="paragraph">
              <wp:posOffset>292735</wp:posOffset>
            </wp:positionV>
            <wp:extent cx="1323975" cy="885190"/>
            <wp:effectExtent l="0" t="0" r="9525" b="0"/>
            <wp:wrapNone/>
            <wp:docPr id="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3975" cy="88519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49" w:lineRule="exact"/>
        <w:rPr>
          <w:sz w:val="24"/>
          <w:szCs w:val="24"/>
        </w:rPr>
      </w:pPr>
    </w:p>
    <w:p w:rsidR="00794490" w:rsidRPr="00B556D7" w:rsidRDefault="00794490" w:rsidP="00794490">
      <w:pPr>
        <w:adjustRightInd w:val="0"/>
        <w:spacing w:line="239" w:lineRule="auto"/>
        <w:ind w:left="3720"/>
        <w:rPr>
          <w:sz w:val="24"/>
          <w:szCs w:val="24"/>
        </w:rPr>
      </w:pPr>
      <w:r w:rsidRPr="00B556D7">
        <w:rPr>
          <w:i/>
          <w:iCs/>
          <w:color w:val="1F497D"/>
          <w:sz w:val="20"/>
          <w:szCs w:val="20"/>
        </w:rPr>
        <w:t>Figure 7: Number Section</w:t>
      </w: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overflowPunct w:val="0"/>
        <w:adjustRightInd w:val="0"/>
        <w:spacing w:line="226" w:lineRule="auto"/>
        <w:jc w:val="both"/>
        <w:rPr>
          <w:rFonts w:cs="Calibri"/>
          <w:sz w:val="24"/>
          <w:szCs w:val="24"/>
        </w:rPr>
      </w:pPr>
      <w:r w:rsidRPr="00B556D7">
        <w:rPr>
          <w:noProof/>
        </w:rPr>
        <w:drawing>
          <wp:inline distT="0" distB="0" distL="0" distR="0">
            <wp:extent cx="5943600" cy="3482340"/>
            <wp:effectExtent l="0" t="0" r="0" b="0"/>
            <wp:docPr id="5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82340"/>
                    </a:xfrm>
                    <a:prstGeom prst="rect">
                      <a:avLst/>
                    </a:prstGeom>
                  </pic:spPr>
                </pic:pic>
              </a:graphicData>
            </a:graphic>
          </wp:inline>
        </w:drawing>
      </w:r>
    </w:p>
    <w:p w:rsidR="00794490" w:rsidRPr="00B556D7" w:rsidRDefault="00794490" w:rsidP="00794490">
      <w:pPr>
        <w:adjustRightInd w:val="0"/>
        <w:spacing w:line="239" w:lineRule="auto"/>
        <w:ind w:left="3720"/>
        <w:rPr>
          <w:sz w:val="24"/>
          <w:szCs w:val="24"/>
        </w:rPr>
      </w:pPr>
      <w:r w:rsidRPr="00B556D7">
        <w:rPr>
          <w:i/>
          <w:iCs/>
          <w:color w:val="1F497D"/>
          <w:sz w:val="20"/>
          <w:szCs w:val="20"/>
        </w:rPr>
        <w:t>Figure 8: General command with options</w:t>
      </w:r>
    </w:p>
    <w:p w:rsidR="00794490" w:rsidRPr="00B556D7" w:rsidRDefault="00794490" w:rsidP="00794490">
      <w:pPr>
        <w:overflowPunct w:val="0"/>
        <w:adjustRightInd w:val="0"/>
        <w:spacing w:line="226" w:lineRule="auto"/>
        <w:jc w:val="both"/>
        <w:rPr>
          <w:rFonts w:cs="Calibri"/>
          <w:sz w:val="24"/>
          <w:szCs w:val="24"/>
        </w:rPr>
      </w:pPr>
    </w:p>
    <w:p w:rsidR="00794490" w:rsidRPr="00B556D7" w:rsidRDefault="00794490" w:rsidP="00794490">
      <w:pPr>
        <w:overflowPunct w:val="0"/>
        <w:adjustRightInd w:val="0"/>
        <w:spacing w:line="226" w:lineRule="auto"/>
        <w:jc w:val="both"/>
        <w:rPr>
          <w:rFonts w:cs="Calibri"/>
          <w:sz w:val="24"/>
          <w:szCs w:val="24"/>
        </w:rPr>
      </w:pPr>
    </w:p>
    <w:p w:rsidR="00794490" w:rsidRPr="00B556D7" w:rsidRDefault="00794490" w:rsidP="00794490">
      <w:pPr>
        <w:overflowPunct w:val="0"/>
        <w:adjustRightInd w:val="0"/>
        <w:spacing w:line="226" w:lineRule="auto"/>
        <w:jc w:val="both"/>
        <w:rPr>
          <w:rFonts w:cs="Calibri"/>
          <w:sz w:val="24"/>
          <w:szCs w:val="24"/>
        </w:rPr>
      </w:pPr>
      <w:r w:rsidRPr="00B556D7">
        <w:rPr>
          <w:rFonts w:cs="Calibri"/>
          <w:sz w:val="24"/>
          <w:szCs w:val="24"/>
        </w:rPr>
        <w:t xml:space="preserve">If you want to add currency to the number, click the drop down list of dollar sign. When you click the dollar sign various currency options are displayed e.g dollar sign, euro sign, pounds sign etc. </w:t>
      </w:r>
    </w:p>
    <w:p w:rsidR="00794490" w:rsidRPr="00B556D7" w:rsidRDefault="00794490" w:rsidP="00794490">
      <w:pPr>
        <w:overflowPunct w:val="0"/>
        <w:adjustRightInd w:val="0"/>
        <w:spacing w:line="226" w:lineRule="auto"/>
        <w:jc w:val="both"/>
        <w:rPr>
          <w:sz w:val="24"/>
          <w:szCs w:val="24"/>
        </w:rPr>
      </w:pPr>
      <w:r w:rsidRPr="00B556D7">
        <w:rPr>
          <w:rFonts w:cs="Calibri"/>
          <w:sz w:val="24"/>
          <w:szCs w:val="24"/>
        </w:rPr>
        <w:t>All these signs are shown in figure 9</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6848" behindDoc="1" locked="0" layoutInCell="0" allowOverlap="1">
            <wp:simplePos x="0" y="0"/>
            <wp:positionH relativeFrom="column">
              <wp:posOffset>1990725</wp:posOffset>
            </wp:positionH>
            <wp:positionV relativeFrom="paragraph">
              <wp:posOffset>3175</wp:posOffset>
            </wp:positionV>
            <wp:extent cx="1971675" cy="1627505"/>
            <wp:effectExtent l="0" t="0" r="9525" b="0"/>
            <wp:wrapNone/>
            <wp:docPr id="5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675" cy="162750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75" w:lineRule="exact"/>
        <w:rPr>
          <w:sz w:val="24"/>
          <w:szCs w:val="24"/>
        </w:rPr>
      </w:pPr>
    </w:p>
    <w:p w:rsidR="00794490" w:rsidRPr="00B556D7" w:rsidRDefault="00794490" w:rsidP="00794490">
      <w:pPr>
        <w:adjustRightInd w:val="0"/>
        <w:spacing w:line="239" w:lineRule="auto"/>
        <w:ind w:left="3720"/>
        <w:rPr>
          <w:sz w:val="24"/>
          <w:szCs w:val="24"/>
        </w:rPr>
      </w:pPr>
      <w:r w:rsidRPr="00B556D7">
        <w:rPr>
          <w:i/>
          <w:iCs/>
          <w:color w:val="1F497D"/>
          <w:sz w:val="20"/>
          <w:szCs w:val="20"/>
        </w:rPr>
        <w:t>Figure 9: Adding Currency</w:t>
      </w:r>
    </w:p>
    <w:p w:rsidR="00794490" w:rsidRPr="00B556D7" w:rsidRDefault="00794490" w:rsidP="00794490">
      <w:pPr>
        <w:adjustRightInd w:val="0"/>
        <w:spacing w:line="239" w:lineRule="auto"/>
        <w:rPr>
          <w:rFonts w:cs="Calibri"/>
          <w:sz w:val="24"/>
          <w:szCs w:val="24"/>
        </w:rPr>
      </w:pPr>
    </w:p>
    <w:p w:rsidR="00794490" w:rsidRPr="00B556D7" w:rsidRDefault="00794490" w:rsidP="00794490">
      <w:pPr>
        <w:adjustRightInd w:val="0"/>
        <w:spacing w:line="239" w:lineRule="auto"/>
        <w:rPr>
          <w:rFonts w:cs="Calibri"/>
          <w:sz w:val="24"/>
          <w:szCs w:val="24"/>
        </w:rPr>
      </w:pPr>
    </w:p>
    <w:p w:rsidR="00794490" w:rsidRPr="00B556D7" w:rsidRDefault="00794490" w:rsidP="00794490">
      <w:pPr>
        <w:adjustRightInd w:val="0"/>
        <w:spacing w:line="239" w:lineRule="auto"/>
        <w:rPr>
          <w:sz w:val="24"/>
          <w:szCs w:val="24"/>
        </w:rPr>
      </w:pPr>
      <w:r w:rsidRPr="00B556D7">
        <w:rPr>
          <w:rFonts w:cs="Calibri"/>
          <w:sz w:val="24"/>
          <w:szCs w:val="24"/>
        </w:rPr>
        <w:t>Cells</w:t>
      </w:r>
    </w:p>
    <w:p w:rsidR="00794490" w:rsidRPr="00B556D7" w:rsidRDefault="00794490" w:rsidP="00794490">
      <w:pPr>
        <w:adjustRightInd w:val="0"/>
        <w:spacing w:line="114" w:lineRule="exact"/>
        <w:rPr>
          <w:sz w:val="24"/>
          <w:szCs w:val="24"/>
        </w:rPr>
      </w:pPr>
    </w:p>
    <w:p w:rsidR="00794490" w:rsidRPr="00B556D7" w:rsidRDefault="00794490" w:rsidP="00794490">
      <w:pPr>
        <w:overflowPunct w:val="0"/>
        <w:adjustRightInd w:val="0"/>
        <w:spacing w:line="226" w:lineRule="auto"/>
        <w:jc w:val="both"/>
        <w:rPr>
          <w:rFonts w:cs="Calibri"/>
          <w:sz w:val="24"/>
          <w:szCs w:val="24"/>
        </w:rPr>
      </w:pPr>
      <w:r w:rsidRPr="00B556D7">
        <w:rPr>
          <w:rFonts w:cs="Calibri"/>
          <w:sz w:val="24"/>
          <w:szCs w:val="24"/>
        </w:rPr>
        <w:t>You can use a few clicks to adjust the row height and column width according to your desire. Click on “Format” in the cell section of the ribbon and a menu similar to the figure 10 below will appear.</w:t>
      </w:r>
    </w:p>
    <w:p w:rsidR="00794490" w:rsidRPr="00B556D7" w:rsidRDefault="00794490" w:rsidP="00794490">
      <w:pPr>
        <w:overflowPunct w:val="0"/>
        <w:adjustRightInd w:val="0"/>
        <w:spacing w:line="226" w:lineRule="auto"/>
        <w:jc w:val="both"/>
        <w:rPr>
          <w:rFonts w:cs="Calibri"/>
          <w:sz w:val="24"/>
          <w:szCs w:val="24"/>
        </w:rPr>
      </w:pPr>
    </w:p>
    <w:p w:rsidR="00794490" w:rsidRPr="00B556D7" w:rsidRDefault="00794490" w:rsidP="00794490">
      <w:pPr>
        <w:overflowPunct w:val="0"/>
        <w:adjustRightInd w:val="0"/>
        <w:spacing w:line="226" w:lineRule="auto"/>
        <w:jc w:val="both"/>
        <w:rPr>
          <w:rFonts w:cs="Calibri"/>
          <w:sz w:val="24"/>
          <w:szCs w:val="24"/>
        </w:rPr>
      </w:pPr>
    </w:p>
    <w:p w:rsidR="00794490" w:rsidRPr="00B556D7" w:rsidRDefault="00794490" w:rsidP="00794490">
      <w:pPr>
        <w:overflowPunct w:val="0"/>
        <w:adjustRightInd w:val="0"/>
        <w:spacing w:line="226" w:lineRule="auto"/>
        <w:jc w:val="both"/>
        <w:rPr>
          <w:sz w:val="24"/>
          <w:szCs w:val="24"/>
        </w:rPr>
      </w:pP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7872" behindDoc="1" locked="0" layoutInCell="0" allowOverlap="1">
            <wp:simplePos x="0" y="0"/>
            <wp:positionH relativeFrom="column">
              <wp:posOffset>1781175</wp:posOffset>
            </wp:positionH>
            <wp:positionV relativeFrom="paragraph">
              <wp:posOffset>2540</wp:posOffset>
            </wp:positionV>
            <wp:extent cx="2400300" cy="3756660"/>
            <wp:effectExtent l="0" t="0" r="0" b="0"/>
            <wp:wrapNone/>
            <wp:docPr id="5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375666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9" w:lineRule="exact"/>
        <w:rPr>
          <w:sz w:val="24"/>
          <w:szCs w:val="24"/>
        </w:rPr>
      </w:pPr>
    </w:p>
    <w:p w:rsidR="00794490" w:rsidRPr="00B556D7" w:rsidRDefault="00794490" w:rsidP="00794490">
      <w:pPr>
        <w:adjustRightInd w:val="0"/>
        <w:spacing w:line="239" w:lineRule="auto"/>
        <w:ind w:left="340"/>
        <w:rPr>
          <w:sz w:val="24"/>
          <w:szCs w:val="24"/>
        </w:rPr>
      </w:pPr>
      <w:r w:rsidRPr="00B556D7">
        <w:rPr>
          <w:i/>
          <w:iCs/>
          <w:color w:val="1F497D"/>
          <w:sz w:val="20"/>
          <w:szCs w:val="20"/>
        </w:rPr>
        <w:t>Figure 10: Cell Format Menu</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440" w:header="720" w:footer="720" w:gutter="0"/>
          <w:cols w:space="720" w:equalWidth="0">
            <w:col w:w="9360"/>
          </w:cols>
          <w:noEndnote/>
        </w:sectPr>
      </w:pPr>
    </w:p>
    <w:p w:rsidR="00794490" w:rsidRPr="00B556D7" w:rsidRDefault="00794490" w:rsidP="00794490">
      <w:pPr>
        <w:overflowPunct w:val="0"/>
        <w:adjustRightInd w:val="0"/>
        <w:spacing w:line="218" w:lineRule="auto"/>
        <w:ind w:right="160"/>
        <w:rPr>
          <w:sz w:val="24"/>
          <w:szCs w:val="24"/>
        </w:rPr>
      </w:pPr>
      <w:bookmarkStart w:id="72" w:name="page10"/>
      <w:bookmarkEnd w:id="72"/>
      <w:r w:rsidRPr="00B556D7">
        <w:rPr>
          <w:rFonts w:cs="Calibri"/>
          <w:sz w:val="24"/>
          <w:szCs w:val="24"/>
        </w:rPr>
        <w:lastRenderedPageBreak/>
        <w:t>You can adjust the row height by clicking “Auto fit row height”. This will adjust the height of all the cells in a row according to the font size of the data you have inserted.</w:t>
      </w:r>
    </w:p>
    <w:p w:rsidR="00794490" w:rsidRPr="00B556D7" w:rsidRDefault="00794490" w:rsidP="00794490">
      <w:pPr>
        <w:adjustRightInd w:val="0"/>
        <w:rPr>
          <w:sz w:val="24"/>
          <w:szCs w:val="24"/>
        </w:rPr>
      </w:pPr>
      <w:r w:rsidRPr="00B556D7">
        <w:rPr>
          <w:rFonts w:cs="Calibri"/>
          <w:sz w:val="24"/>
          <w:szCs w:val="24"/>
        </w:rPr>
        <w:t>We will be doing tasks on the following example data:</w:t>
      </w:r>
    </w:p>
    <w:p w:rsidR="00794490" w:rsidRPr="00B556D7" w:rsidRDefault="00794490" w:rsidP="00794490">
      <w:pPr>
        <w:adjustRightInd w:val="0"/>
        <w:spacing w:line="199" w:lineRule="exact"/>
        <w:rPr>
          <w:sz w:val="24"/>
          <w:szCs w:val="24"/>
        </w:rPr>
      </w:pPr>
    </w:p>
    <w:p w:rsidR="00794490" w:rsidRPr="00B556D7" w:rsidRDefault="00794490" w:rsidP="00794490">
      <w:pPr>
        <w:adjustRightInd w:val="0"/>
        <w:ind w:left="360"/>
        <w:rPr>
          <w:sz w:val="24"/>
          <w:szCs w:val="24"/>
        </w:rPr>
      </w:pPr>
      <w:r w:rsidRPr="00B556D7">
        <w:rPr>
          <w:rFonts w:cs="Calibri"/>
          <w:sz w:val="24"/>
          <w:szCs w:val="24"/>
        </w:rPr>
        <w:t>1.  Copy and paste this data into a newly created Excel File</w:t>
      </w:r>
    </w:p>
    <w:p w:rsidR="00794490" w:rsidRPr="00B556D7" w:rsidRDefault="00794490" w:rsidP="00794490">
      <w:pPr>
        <w:adjustRightInd w:val="0"/>
        <w:spacing w:line="45" w:lineRule="exact"/>
        <w:rPr>
          <w:sz w:val="24"/>
          <w:szCs w:val="24"/>
        </w:rPr>
      </w:pPr>
    </w:p>
    <w:p w:rsidR="00794490" w:rsidRPr="00B556D7" w:rsidRDefault="00794490" w:rsidP="00794490">
      <w:pPr>
        <w:adjustRightInd w:val="0"/>
        <w:ind w:left="3160"/>
        <w:rPr>
          <w:sz w:val="24"/>
          <w:szCs w:val="24"/>
        </w:rPr>
      </w:pPr>
      <w:r w:rsidRPr="00B556D7">
        <w:rPr>
          <w:rFonts w:cs="Calibri"/>
          <w:sz w:val="24"/>
          <w:szCs w:val="24"/>
        </w:rPr>
        <w:t>Table 2: Sample data for practice tasks</w:t>
      </w:r>
    </w:p>
    <w:p w:rsidR="00794490" w:rsidRPr="00B556D7" w:rsidRDefault="00794490" w:rsidP="00794490">
      <w:pPr>
        <w:adjustRightInd w:val="0"/>
        <w:spacing w:line="28" w:lineRule="exact"/>
        <w:rPr>
          <w:sz w:val="24"/>
          <w:szCs w:val="24"/>
        </w:rPr>
      </w:pPr>
    </w:p>
    <w:tbl>
      <w:tblPr>
        <w:tblW w:w="0" w:type="auto"/>
        <w:tblInd w:w="450" w:type="dxa"/>
        <w:tblLayout w:type="fixed"/>
        <w:tblCellMar>
          <w:left w:w="0" w:type="dxa"/>
          <w:right w:w="0" w:type="dxa"/>
        </w:tblCellMar>
        <w:tblLook w:val="0000"/>
      </w:tblPr>
      <w:tblGrid>
        <w:gridCol w:w="2020"/>
        <w:gridCol w:w="2500"/>
        <w:gridCol w:w="2040"/>
        <w:gridCol w:w="2020"/>
      </w:tblGrid>
      <w:tr w:rsidR="00794490" w:rsidRPr="00B556D7" w:rsidTr="00794490">
        <w:trPr>
          <w:trHeight w:val="302"/>
        </w:trPr>
        <w:tc>
          <w:tcPr>
            <w:tcW w:w="2020" w:type="dxa"/>
            <w:tcBorders>
              <w:top w:val="single" w:sz="8" w:space="0" w:color="auto"/>
              <w:left w:val="single" w:sz="8" w:space="0" w:color="auto"/>
              <w:bottom w:val="single" w:sz="8" w:space="0" w:color="auto"/>
              <w:right w:val="single" w:sz="8" w:space="0" w:color="auto"/>
            </w:tcBorders>
            <w:vAlign w:val="bottom"/>
          </w:tcPr>
          <w:p w:rsidR="00794490" w:rsidRPr="00B556D7" w:rsidRDefault="00794490" w:rsidP="00794490">
            <w:pPr>
              <w:adjustRightInd w:val="0"/>
              <w:ind w:left="120"/>
              <w:rPr>
                <w:sz w:val="24"/>
                <w:szCs w:val="24"/>
              </w:rPr>
            </w:pPr>
            <w:r w:rsidRPr="00B556D7">
              <w:rPr>
                <w:rFonts w:cs="Calibri"/>
                <w:b/>
                <w:bCs/>
                <w:sz w:val="24"/>
                <w:szCs w:val="24"/>
              </w:rPr>
              <w:t>Product</w:t>
            </w:r>
          </w:p>
        </w:tc>
        <w:tc>
          <w:tcPr>
            <w:tcW w:w="250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Cost Price</w:t>
            </w:r>
          </w:p>
        </w:tc>
        <w:tc>
          <w:tcPr>
            <w:tcW w:w="204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Sale Price</w:t>
            </w:r>
          </w:p>
        </w:tc>
        <w:tc>
          <w:tcPr>
            <w:tcW w:w="202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Shipping Cost</w:t>
            </w:r>
          </w:p>
        </w:tc>
      </w:tr>
      <w:tr w:rsidR="00794490" w:rsidRPr="00B556D7" w:rsidTr="00794490">
        <w:trPr>
          <w:trHeight w:val="282"/>
        </w:trPr>
        <w:tc>
          <w:tcPr>
            <w:tcW w:w="20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20"/>
              <w:rPr>
                <w:sz w:val="24"/>
                <w:szCs w:val="24"/>
              </w:rPr>
            </w:pPr>
            <w:r w:rsidRPr="00B556D7">
              <w:rPr>
                <w:rFonts w:cs="Calibri"/>
                <w:sz w:val="24"/>
                <w:szCs w:val="24"/>
              </w:rPr>
              <w:t>Toothpaste</w:t>
            </w:r>
          </w:p>
        </w:tc>
        <w:tc>
          <w:tcPr>
            <w:tcW w:w="250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20</w:t>
            </w:r>
          </w:p>
        </w:tc>
        <w:tc>
          <w:tcPr>
            <w:tcW w:w="20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25</w:t>
            </w:r>
          </w:p>
        </w:tc>
        <w:tc>
          <w:tcPr>
            <w:tcW w:w="20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w:t>
            </w:r>
          </w:p>
        </w:tc>
      </w:tr>
      <w:tr w:rsidR="00794490" w:rsidRPr="00B556D7" w:rsidTr="00794490">
        <w:trPr>
          <w:trHeight w:val="282"/>
        </w:trPr>
        <w:tc>
          <w:tcPr>
            <w:tcW w:w="20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20"/>
              <w:rPr>
                <w:sz w:val="24"/>
                <w:szCs w:val="24"/>
              </w:rPr>
            </w:pPr>
            <w:r w:rsidRPr="00B556D7">
              <w:rPr>
                <w:rFonts w:cs="Calibri"/>
                <w:sz w:val="24"/>
                <w:szCs w:val="24"/>
              </w:rPr>
              <w:t>Shampoo</w:t>
            </w:r>
          </w:p>
        </w:tc>
        <w:tc>
          <w:tcPr>
            <w:tcW w:w="250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110</w:t>
            </w:r>
          </w:p>
        </w:tc>
        <w:tc>
          <w:tcPr>
            <w:tcW w:w="20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120</w:t>
            </w:r>
          </w:p>
        </w:tc>
        <w:tc>
          <w:tcPr>
            <w:tcW w:w="20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20</w:t>
            </w:r>
          </w:p>
        </w:tc>
      </w:tr>
      <w:tr w:rsidR="00794490" w:rsidRPr="00B556D7" w:rsidTr="00794490">
        <w:trPr>
          <w:trHeight w:val="282"/>
        </w:trPr>
        <w:tc>
          <w:tcPr>
            <w:tcW w:w="20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20"/>
              <w:rPr>
                <w:sz w:val="24"/>
                <w:szCs w:val="24"/>
              </w:rPr>
            </w:pPr>
            <w:r w:rsidRPr="00B556D7">
              <w:rPr>
                <w:rFonts w:cs="Calibri"/>
                <w:sz w:val="24"/>
                <w:szCs w:val="24"/>
              </w:rPr>
              <w:t>Soap</w:t>
            </w:r>
          </w:p>
        </w:tc>
        <w:tc>
          <w:tcPr>
            <w:tcW w:w="250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20</w:t>
            </w:r>
          </w:p>
        </w:tc>
        <w:tc>
          <w:tcPr>
            <w:tcW w:w="20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30</w:t>
            </w:r>
          </w:p>
        </w:tc>
        <w:tc>
          <w:tcPr>
            <w:tcW w:w="20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w:t>
            </w:r>
          </w:p>
        </w:tc>
      </w:tr>
      <w:tr w:rsidR="00794490" w:rsidRPr="00B556D7" w:rsidTr="00794490">
        <w:trPr>
          <w:trHeight w:val="284"/>
        </w:trPr>
        <w:tc>
          <w:tcPr>
            <w:tcW w:w="20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20"/>
              <w:rPr>
                <w:sz w:val="24"/>
                <w:szCs w:val="24"/>
              </w:rPr>
            </w:pPr>
            <w:r w:rsidRPr="00B556D7">
              <w:rPr>
                <w:rFonts w:cs="Calibri"/>
                <w:sz w:val="24"/>
                <w:szCs w:val="24"/>
              </w:rPr>
              <w:t>Mouthwash</w:t>
            </w:r>
          </w:p>
        </w:tc>
        <w:tc>
          <w:tcPr>
            <w:tcW w:w="250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49</w:t>
            </w:r>
          </w:p>
        </w:tc>
        <w:tc>
          <w:tcPr>
            <w:tcW w:w="20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50</w:t>
            </w:r>
          </w:p>
        </w:tc>
        <w:tc>
          <w:tcPr>
            <w:tcW w:w="20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15</w:t>
            </w:r>
          </w:p>
        </w:tc>
      </w:tr>
    </w:tbl>
    <w:p w:rsidR="00794490" w:rsidRPr="00B556D7" w:rsidRDefault="00794490" w:rsidP="00794490">
      <w:pPr>
        <w:adjustRightInd w:val="0"/>
        <w:spacing w:line="248" w:lineRule="exact"/>
        <w:rPr>
          <w:sz w:val="24"/>
          <w:szCs w:val="24"/>
        </w:rPr>
      </w:pPr>
    </w:p>
    <w:p w:rsidR="00794490" w:rsidRPr="00B556D7" w:rsidRDefault="00794490" w:rsidP="008B4DBC">
      <w:pPr>
        <w:numPr>
          <w:ilvl w:val="0"/>
          <w:numId w:val="10"/>
        </w:numPr>
        <w:overflowPunct w:val="0"/>
        <w:adjustRightInd w:val="0"/>
        <w:spacing w:line="235" w:lineRule="auto"/>
        <w:jc w:val="both"/>
        <w:rPr>
          <w:rFonts w:cs="Calibri"/>
          <w:sz w:val="24"/>
          <w:szCs w:val="24"/>
        </w:rPr>
      </w:pPr>
      <w:r w:rsidRPr="00B556D7">
        <w:rPr>
          <w:rFonts w:cs="Calibri"/>
          <w:sz w:val="24"/>
          <w:szCs w:val="24"/>
        </w:rPr>
        <w:t xml:space="preserve">Now Left align the Product column while apply right alignment for the rest of the columns </w:t>
      </w:r>
    </w:p>
    <w:p w:rsidR="00794490" w:rsidRPr="00B556D7" w:rsidRDefault="00794490" w:rsidP="00794490">
      <w:pPr>
        <w:adjustRightInd w:val="0"/>
        <w:spacing w:line="100" w:lineRule="exact"/>
        <w:rPr>
          <w:rFonts w:cs="Calibri"/>
          <w:sz w:val="24"/>
          <w:szCs w:val="24"/>
        </w:rPr>
      </w:pPr>
    </w:p>
    <w:p w:rsidR="00794490" w:rsidRPr="00B556D7" w:rsidRDefault="00794490" w:rsidP="008B4DBC">
      <w:pPr>
        <w:numPr>
          <w:ilvl w:val="0"/>
          <w:numId w:val="10"/>
        </w:numPr>
        <w:overflowPunct w:val="0"/>
        <w:adjustRightInd w:val="0"/>
        <w:spacing w:line="235" w:lineRule="auto"/>
        <w:jc w:val="both"/>
        <w:rPr>
          <w:rFonts w:cs="Calibri"/>
          <w:sz w:val="24"/>
          <w:szCs w:val="24"/>
        </w:rPr>
      </w:pPr>
      <w:r w:rsidRPr="00B556D7">
        <w:rPr>
          <w:rFonts w:cs="Calibri"/>
          <w:sz w:val="24"/>
          <w:szCs w:val="24"/>
        </w:rPr>
        <w:t xml:space="preserve">Merge Cost Price and Sale Price in the new column “Price” and use Sale price value for it. </w:t>
      </w:r>
    </w:p>
    <w:p w:rsidR="00794490" w:rsidRPr="00B556D7" w:rsidRDefault="00794490" w:rsidP="00794490">
      <w:pPr>
        <w:adjustRightInd w:val="0"/>
        <w:spacing w:line="100" w:lineRule="exact"/>
        <w:rPr>
          <w:rFonts w:cs="Calibri"/>
          <w:sz w:val="24"/>
          <w:szCs w:val="24"/>
        </w:rPr>
      </w:pPr>
    </w:p>
    <w:p w:rsidR="00794490" w:rsidRPr="00B556D7" w:rsidRDefault="00794490" w:rsidP="008B4DBC">
      <w:pPr>
        <w:numPr>
          <w:ilvl w:val="0"/>
          <w:numId w:val="10"/>
        </w:numPr>
        <w:overflowPunct w:val="0"/>
        <w:adjustRightInd w:val="0"/>
        <w:spacing w:line="235" w:lineRule="auto"/>
        <w:jc w:val="both"/>
        <w:rPr>
          <w:rFonts w:cs="Calibri"/>
          <w:sz w:val="24"/>
          <w:szCs w:val="24"/>
        </w:rPr>
      </w:pPr>
      <w:r w:rsidRPr="00B556D7">
        <w:rPr>
          <w:rFonts w:cs="Calibri"/>
          <w:sz w:val="24"/>
          <w:szCs w:val="24"/>
        </w:rPr>
        <w:t xml:space="preserve">Click on Auto row height and column width to adjust the height and width of the columns of your data. </w:t>
      </w:r>
    </w:p>
    <w:p w:rsidR="00794490" w:rsidRPr="00B556D7" w:rsidRDefault="00794490" w:rsidP="00794490">
      <w:pPr>
        <w:adjustRightInd w:val="0"/>
        <w:spacing w:line="98" w:lineRule="exact"/>
        <w:rPr>
          <w:rFonts w:cs="Calibri"/>
          <w:sz w:val="24"/>
          <w:szCs w:val="24"/>
        </w:rPr>
      </w:pPr>
    </w:p>
    <w:p w:rsidR="00794490" w:rsidRPr="00B556D7" w:rsidRDefault="00794490" w:rsidP="008B4DBC">
      <w:pPr>
        <w:numPr>
          <w:ilvl w:val="0"/>
          <w:numId w:val="10"/>
        </w:numPr>
        <w:overflowPunct w:val="0"/>
        <w:adjustRightInd w:val="0"/>
        <w:spacing w:line="236" w:lineRule="auto"/>
        <w:jc w:val="both"/>
        <w:rPr>
          <w:rFonts w:cs="Calibri"/>
          <w:sz w:val="24"/>
          <w:szCs w:val="24"/>
        </w:rPr>
      </w:pPr>
      <w:r w:rsidRPr="00B556D7">
        <w:rPr>
          <w:rFonts w:cs="Calibri"/>
          <w:sz w:val="24"/>
          <w:szCs w:val="24"/>
        </w:rPr>
        <w:t xml:space="preserve">As the Column Price is a number and can be counted as currency, Modify setting of new column “Price” and add American dollar USD$ ad its currency. </w:t>
      </w:r>
    </w:p>
    <w:p w:rsidR="00794490" w:rsidRPr="00B556D7" w:rsidRDefault="00794490" w:rsidP="00794490">
      <w:pPr>
        <w:adjustRightInd w:val="0"/>
        <w:spacing w:line="45" w:lineRule="exact"/>
        <w:rPr>
          <w:rFonts w:cs="Calibri"/>
          <w:sz w:val="24"/>
          <w:szCs w:val="24"/>
        </w:rPr>
      </w:pPr>
    </w:p>
    <w:p w:rsidR="00794490" w:rsidRPr="00B556D7" w:rsidRDefault="00794490" w:rsidP="008B4DBC">
      <w:pPr>
        <w:numPr>
          <w:ilvl w:val="0"/>
          <w:numId w:val="10"/>
        </w:numPr>
        <w:overflowPunct w:val="0"/>
        <w:adjustRightInd w:val="0"/>
        <w:jc w:val="both"/>
        <w:rPr>
          <w:rFonts w:cs="Calibri"/>
          <w:sz w:val="24"/>
          <w:szCs w:val="24"/>
        </w:rPr>
      </w:pPr>
      <w:r w:rsidRPr="00B556D7">
        <w:rPr>
          <w:rFonts w:cs="Calibri"/>
          <w:sz w:val="24"/>
          <w:szCs w:val="24"/>
        </w:rPr>
        <w:t xml:space="preserve">In the end you will have something similar to the figure 11. </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8896" behindDoc="1" locked="0" layoutInCell="0" allowOverlap="1">
            <wp:simplePos x="0" y="0"/>
            <wp:positionH relativeFrom="column">
              <wp:posOffset>476250</wp:posOffset>
            </wp:positionH>
            <wp:positionV relativeFrom="paragraph">
              <wp:posOffset>30480</wp:posOffset>
            </wp:positionV>
            <wp:extent cx="5191125" cy="2438400"/>
            <wp:effectExtent l="0" t="0" r="9525" b="0"/>
            <wp:wrapNone/>
            <wp:docPr id="5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243840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39" w:lineRule="exact"/>
        <w:rPr>
          <w:sz w:val="24"/>
          <w:szCs w:val="24"/>
        </w:rPr>
      </w:pPr>
    </w:p>
    <w:p w:rsidR="00794490" w:rsidRPr="00B556D7" w:rsidRDefault="00794490" w:rsidP="00794490">
      <w:pPr>
        <w:adjustRightInd w:val="0"/>
        <w:spacing w:line="239" w:lineRule="auto"/>
        <w:ind w:left="3620"/>
        <w:rPr>
          <w:sz w:val="24"/>
          <w:szCs w:val="24"/>
        </w:rPr>
      </w:pPr>
      <w:r w:rsidRPr="00B556D7">
        <w:rPr>
          <w:i/>
          <w:iCs/>
          <w:color w:val="1F497D"/>
          <w:sz w:val="20"/>
          <w:szCs w:val="20"/>
        </w:rPr>
        <w:t>Figure 11: Output of the First 6 Steps</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6" w:lineRule="exact"/>
        <w:rPr>
          <w:sz w:val="24"/>
          <w:szCs w:val="24"/>
        </w:rPr>
      </w:pPr>
    </w:p>
    <w:p w:rsidR="00794490" w:rsidRPr="00B556D7" w:rsidRDefault="00794490" w:rsidP="008B4DBC">
      <w:pPr>
        <w:numPr>
          <w:ilvl w:val="0"/>
          <w:numId w:val="11"/>
        </w:numPr>
        <w:overflowPunct w:val="0"/>
        <w:adjustRightInd w:val="0"/>
        <w:jc w:val="both"/>
        <w:rPr>
          <w:rFonts w:cs="Calibri"/>
          <w:sz w:val="24"/>
          <w:szCs w:val="24"/>
        </w:rPr>
      </w:pPr>
      <w:r w:rsidRPr="00B556D7">
        <w:rPr>
          <w:rFonts w:cs="Calibri"/>
          <w:sz w:val="24"/>
          <w:szCs w:val="24"/>
        </w:rPr>
        <w:t xml:space="preserve">Note that Cost Price is now merged in two columns E and F instead of one column. </w:t>
      </w:r>
    </w:p>
    <w:p w:rsidR="00794490" w:rsidRPr="00B556D7" w:rsidRDefault="00794490" w:rsidP="00794490">
      <w:pPr>
        <w:adjustRightInd w:val="0"/>
        <w:spacing w:line="96" w:lineRule="exact"/>
        <w:rPr>
          <w:rFonts w:cs="Calibri"/>
          <w:sz w:val="24"/>
          <w:szCs w:val="24"/>
        </w:rPr>
      </w:pPr>
    </w:p>
    <w:p w:rsidR="00794490" w:rsidRPr="00B556D7" w:rsidRDefault="00794490" w:rsidP="008B4DBC">
      <w:pPr>
        <w:numPr>
          <w:ilvl w:val="0"/>
          <w:numId w:val="11"/>
        </w:numPr>
        <w:overflowPunct w:val="0"/>
        <w:adjustRightInd w:val="0"/>
        <w:spacing w:line="235" w:lineRule="auto"/>
        <w:jc w:val="both"/>
        <w:rPr>
          <w:rFonts w:cs="Calibri"/>
          <w:sz w:val="24"/>
          <w:szCs w:val="24"/>
        </w:rPr>
      </w:pPr>
      <w:r w:rsidRPr="00B556D7">
        <w:rPr>
          <w:rFonts w:cs="Calibri"/>
          <w:sz w:val="24"/>
          <w:szCs w:val="24"/>
        </w:rPr>
        <w:t xml:space="preserve">Now select the column for Cost Price and select Unmerge in the menu appearing after clicking the arrow with the merge button. </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22"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39" w:lineRule="auto"/>
        <w:ind w:left="6000"/>
        <w:rPr>
          <w:i/>
          <w:iCs/>
          <w:color w:val="1F497D"/>
          <w:sz w:val="20"/>
          <w:szCs w:val="20"/>
        </w:rPr>
      </w:pPr>
      <w:bookmarkStart w:id="73" w:name="page11"/>
      <w:bookmarkEnd w:id="73"/>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09" w:lineRule="exact"/>
        <w:rPr>
          <w:sz w:val="24"/>
          <w:szCs w:val="24"/>
        </w:rPr>
      </w:pPr>
    </w:p>
    <w:p w:rsidR="00794490" w:rsidRPr="00B556D7" w:rsidRDefault="00794490" w:rsidP="008B4DBC">
      <w:pPr>
        <w:numPr>
          <w:ilvl w:val="0"/>
          <w:numId w:val="12"/>
        </w:numPr>
        <w:overflowPunct w:val="0"/>
        <w:adjustRightInd w:val="0"/>
        <w:spacing w:line="254" w:lineRule="auto"/>
        <w:ind w:right="160"/>
        <w:jc w:val="both"/>
        <w:rPr>
          <w:rFonts w:cs="Calibri"/>
          <w:sz w:val="24"/>
          <w:szCs w:val="24"/>
        </w:rPr>
      </w:pPr>
      <w:r w:rsidRPr="00B556D7">
        <w:rPr>
          <w:rFonts w:cs="Calibri"/>
          <w:sz w:val="24"/>
          <w:szCs w:val="24"/>
        </w:rPr>
        <w:t xml:space="preserve">After Unmerging you will notice that cost price has been reduced to one column. Now right click on the empty column and delete to remove the empty column. As result you will have something similar to the figure 12. </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29920" behindDoc="1" locked="0" layoutInCell="0" allowOverlap="1">
            <wp:simplePos x="0" y="0"/>
            <wp:positionH relativeFrom="column">
              <wp:posOffset>476250</wp:posOffset>
            </wp:positionH>
            <wp:positionV relativeFrom="paragraph">
              <wp:posOffset>173355</wp:posOffset>
            </wp:positionV>
            <wp:extent cx="4486275" cy="2190750"/>
            <wp:effectExtent l="0" t="0" r="9525" b="0"/>
            <wp:wrapNone/>
            <wp:docPr id="5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6275" cy="21907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48" w:lineRule="exact"/>
        <w:rPr>
          <w:sz w:val="24"/>
          <w:szCs w:val="24"/>
        </w:rPr>
      </w:pPr>
    </w:p>
    <w:p w:rsidR="00794490" w:rsidRPr="00B556D7" w:rsidRDefault="00794490" w:rsidP="00794490">
      <w:pPr>
        <w:adjustRightInd w:val="0"/>
        <w:spacing w:line="239" w:lineRule="auto"/>
        <w:ind w:left="3640"/>
        <w:rPr>
          <w:sz w:val="24"/>
          <w:szCs w:val="24"/>
        </w:rPr>
      </w:pPr>
      <w:r w:rsidRPr="00B556D7">
        <w:rPr>
          <w:i/>
          <w:iCs/>
          <w:color w:val="1F497D"/>
          <w:sz w:val="20"/>
          <w:szCs w:val="20"/>
        </w:rPr>
        <w:t>Figure 12: Output of 9 Steps</w:t>
      </w:r>
    </w:p>
    <w:p w:rsidR="00794490" w:rsidRPr="00B556D7" w:rsidRDefault="00794490" w:rsidP="00794490">
      <w:pPr>
        <w:adjustRightInd w:val="0"/>
        <w:spacing w:line="194" w:lineRule="exact"/>
        <w:rPr>
          <w:sz w:val="24"/>
          <w:szCs w:val="24"/>
        </w:rPr>
      </w:pPr>
    </w:p>
    <w:p w:rsidR="00794490" w:rsidRPr="00B556D7" w:rsidRDefault="00794490" w:rsidP="00794490">
      <w:pPr>
        <w:overflowPunct w:val="0"/>
        <w:adjustRightInd w:val="0"/>
        <w:spacing w:line="235" w:lineRule="auto"/>
        <w:ind w:right="960"/>
        <w:rPr>
          <w:rFonts w:cs="Calibri"/>
          <w:sz w:val="24"/>
          <w:szCs w:val="24"/>
        </w:rPr>
      </w:pPr>
      <w:r>
        <w:rPr>
          <w:rFonts w:cs="Calibri"/>
          <w:sz w:val="24"/>
          <w:szCs w:val="24"/>
        </w:rPr>
        <w:t>Note that Cost price is now</w:t>
      </w:r>
      <w:r w:rsidRPr="00B556D7">
        <w:rPr>
          <w:rFonts w:cs="Calibri"/>
          <w:sz w:val="24"/>
          <w:szCs w:val="24"/>
        </w:rPr>
        <w:t xml:space="preserve"> placed in the only Column D instead of both D and E as in the previous figure.</w:t>
      </w:r>
    </w:p>
    <w:p w:rsidR="00794490" w:rsidRPr="00B556D7" w:rsidRDefault="00794490" w:rsidP="00794490">
      <w:pPr>
        <w:overflowPunct w:val="0"/>
        <w:adjustRightInd w:val="0"/>
        <w:spacing w:line="235" w:lineRule="auto"/>
        <w:ind w:right="960"/>
        <w:rPr>
          <w:sz w:val="24"/>
          <w:szCs w:val="24"/>
        </w:rPr>
      </w:pPr>
    </w:p>
    <w:p w:rsidR="00794490" w:rsidRPr="00B556D7" w:rsidRDefault="00794490" w:rsidP="00794490">
      <w:pPr>
        <w:adjustRightInd w:val="0"/>
        <w:spacing w:line="108" w:lineRule="exact"/>
        <w:rPr>
          <w:sz w:val="24"/>
          <w:szCs w:val="24"/>
        </w:rPr>
      </w:pPr>
    </w:p>
    <w:p w:rsidR="00794490" w:rsidRPr="00B556D7" w:rsidRDefault="00794490" w:rsidP="00794490">
      <w:pPr>
        <w:tabs>
          <w:tab w:val="left" w:pos="7020"/>
        </w:tabs>
        <w:adjustRightInd w:val="0"/>
        <w:rPr>
          <w:sz w:val="24"/>
          <w:szCs w:val="24"/>
        </w:rPr>
      </w:pPr>
      <w:r w:rsidRPr="00B556D7">
        <w:rPr>
          <w:rStyle w:val="Heading1Char"/>
        </w:rPr>
        <w:t>1.2.2 Insert Tab</w:t>
      </w:r>
      <w:r w:rsidRPr="00B556D7">
        <w:rPr>
          <w:sz w:val="24"/>
          <w:szCs w:val="24"/>
        </w:rPr>
        <w:tab/>
      </w:r>
      <w:r w:rsidRPr="00B556D7">
        <w:rPr>
          <w:rFonts w:cs="Calibri"/>
          <w:b/>
          <w:bCs/>
          <w:sz w:val="23"/>
          <w:szCs w:val="23"/>
        </w:rPr>
        <w:t>[Expected time = 20 min]</w:t>
      </w:r>
    </w:p>
    <w:p w:rsidR="00794490" w:rsidRPr="00B556D7" w:rsidRDefault="00794490" w:rsidP="00794490">
      <w:pPr>
        <w:overflowPunct w:val="0"/>
        <w:adjustRightInd w:val="0"/>
        <w:spacing w:line="225" w:lineRule="auto"/>
        <w:ind w:right="160"/>
        <w:jc w:val="both"/>
        <w:rPr>
          <w:sz w:val="24"/>
          <w:szCs w:val="24"/>
        </w:rPr>
      </w:pPr>
      <w:r w:rsidRPr="00B556D7">
        <w:rPr>
          <w:rFonts w:cs="Calibri"/>
          <w:sz w:val="24"/>
          <w:szCs w:val="24"/>
        </w:rPr>
        <w:t>Insert Tab can be used if you want to add to graphics or link your document with other document. Insert tab in ribbon provides different options for inserting useful information to your excel sheet. The ribbon is shown in figure 13.</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0944" behindDoc="1" locked="0" layoutInCell="0" allowOverlap="1">
            <wp:simplePos x="0" y="0"/>
            <wp:positionH relativeFrom="column">
              <wp:posOffset>19050</wp:posOffset>
            </wp:positionH>
            <wp:positionV relativeFrom="paragraph">
              <wp:posOffset>189230</wp:posOffset>
            </wp:positionV>
            <wp:extent cx="5943600" cy="571500"/>
            <wp:effectExtent l="0" t="0" r="0" b="0"/>
            <wp:wrapNone/>
            <wp:docPr id="5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7150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94" w:lineRule="exact"/>
        <w:rPr>
          <w:sz w:val="24"/>
          <w:szCs w:val="24"/>
        </w:rPr>
      </w:pPr>
    </w:p>
    <w:p w:rsidR="00794490" w:rsidRPr="00B556D7" w:rsidRDefault="00794490" w:rsidP="00794490">
      <w:pPr>
        <w:adjustRightInd w:val="0"/>
        <w:spacing w:line="239" w:lineRule="auto"/>
        <w:ind w:left="3160"/>
        <w:rPr>
          <w:sz w:val="24"/>
          <w:szCs w:val="24"/>
        </w:rPr>
      </w:pPr>
      <w:r w:rsidRPr="00B556D7">
        <w:rPr>
          <w:i/>
          <w:iCs/>
          <w:color w:val="1F497D"/>
          <w:sz w:val="20"/>
          <w:szCs w:val="20"/>
        </w:rPr>
        <w:t>Figure 13: Page Insert Tab in Ribbon</w:t>
      </w:r>
    </w:p>
    <w:p w:rsidR="00794490" w:rsidRPr="00B556D7" w:rsidRDefault="00794490" w:rsidP="00794490">
      <w:pPr>
        <w:adjustRightInd w:val="0"/>
        <w:spacing w:line="240" w:lineRule="exact"/>
        <w:rPr>
          <w:sz w:val="24"/>
          <w:szCs w:val="24"/>
        </w:rPr>
      </w:pPr>
    </w:p>
    <w:p w:rsidR="00794490" w:rsidRPr="00B556D7" w:rsidRDefault="00794490" w:rsidP="00794490">
      <w:pPr>
        <w:adjustRightInd w:val="0"/>
        <w:rPr>
          <w:sz w:val="24"/>
          <w:szCs w:val="24"/>
        </w:rPr>
      </w:pPr>
      <w:r w:rsidRPr="00B556D7">
        <w:rPr>
          <w:rFonts w:cs="Calibri"/>
          <w:sz w:val="24"/>
          <w:szCs w:val="24"/>
        </w:rPr>
        <w:t>Tables</w:t>
      </w:r>
    </w:p>
    <w:p w:rsidR="00794490" w:rsidRPr="00B556D7" w:rsidRDefault="00794490" w:rsidP="00794490">
      <w:pPr>
        <w:adjustRightInd w:val="0"/>
        <w:spacing w:line="62" w:lineRule="exact"/>
        <w:rPr>
          <w:sz w:val="24"/>
          <w:szCs w:val="24"/>
        </w:rPr>
      </w:pPr>
    </w:p>
    <w:p w:rsidR="00794490" w:rsidRPr="00B556D7" w:rsidRDefault="00794490" w:rsidP="00794490">
      <w:pPr>
        <w:adjustRightInd w:val="0"/>
        <w:rPr>
          <w:sz w:val="24"/>
          <w:szCs w:val="24"/>
        </w:rPr>
      </w:pPr>
      <w:r w:rsidRPr="00B556D7">
        <w:rPr>
          <w:rFonts w:cs="Calibri"/>
          <w:sz w:val="24"/>
          <w:szCs w:val="24"/>
        </w:rPr>
        <w:t>This section of Home Tab is covered in MS WORD Lab</w:t>
      </w:r>
    </w:p>
    <w:p w:rsidR="00794490" w:rsidRPr="00B556D7" w:rsidRDefault="00794490" w:rsidP="00794490">
      <w:pPr>
        <w:adjustRightInd w:val="0"/>
        <w:spacing w:line="240" w:lineRule="exact"/>
        <w:rPr>
          <w:sz w:val="24"/>
          <w:szCs w:val="24"/>
        </w:rPr>
      </w:pPr>
    </w:p>
    <w:p w:rsidR="00794490" w:rsidRPr="00B556D7" w:rsidRDefault="00794490" w:rsidP="00794490">
      <w:pPr>
        <w:adjustRightInd w:val="0"/>
        <w:rPr>
          <w:sz w:val="24"/>
          <w:szCs w:val="24"/>
        </w:rPr>
      </w:pPr>
      <w:r w:rsidRPr="00B556D7">
        <w:rPr>
          <w:rFonts w:cs="Calibri"/>
          <w:sz w:val="24"/>
          <w:szCs w:val="24"/>
        </w:rPr>
        <w:t>Illustrations</w:t>
      </w:r>
    </w:p>
    <w:p w:rsidR="00794490" w:rsidRPr="00B556D7" w:rsidRDefault="00794490" w:rsidP="00794490">
      <w:pPr>
        <w:adjustRightInd w:val="0"/>
        <w:spacing w:line="60" w:lineRule="exact"/>
        <w:rPr>
          <w:sz w:val="24"/>
          <w:szCs w:val="24"/>
        </w:rPr>
      </w:pPr>
    </w:p>
    <w:p w:rsidR="00794490" w:rsidRPr="00B556D7" w:rsidRDefault="00794490" w:rsidP="00794490">
      <w:pPr>
        <w:adjustRightInd w:val="0"/>
        <w:rPr>
          <w:sz w:val="24"/>
          <w:szCs w:val="24"/>
        </w:rPr>
      </w:pPr>
      <w:r w:rsidRPr="00B556D7">
        <w:rPr>
          <w:rFonts w:cs="Calibri"/>
          <w:sz w:val="24"/>
          <w:szCs w:val="24"/>
        </w:rPr>
        <w:t>This section of Home Tab is covered in MS WORD Lab</w:t>
      </w:r>
    </w:p>
    <w:p w:rsidR="00794490" w:rsidRPr="00B556D7" w:rsidRDefault="00794490" w:rsidP="00794490">
      <w:pPr>
        <w:adjustRightInd w:val="0"/>
        <w:spacing w:line="240" w:lineRule="exact"/>
        <w:rPr>
          <w:sz w:val="24"/>
          <w:szCs w:val="24"/>
        </w:rPr>
      </w:pPr>
    </w:p>
    <w:p w:rsidR="00794490" w:rsidRPr="00B556D7" w:rsidRDefault="00794490" w:rsidP="00794490">
      <w:pPr>
        <w:adjustRightInd w:val="0"/>
        <w:rPr>
          <w:sz w:val="24"/>
          <w:szCs w:val="24"/>
        </w:rPr>
      </w:pPr>
      <w:r w:rsidRPr="00B556D7">
        <w:rPr>
          <w:rFonts w:cs="Calibri"/>
          <w:sz w:val="24"/>
          <w:szCs w:val="24"/>
        </w:rPr>
        <w:t>Charts</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25" w:lineRule="auto"/>
        <w:ind w:right="160"/>
        <w:jc w:val="both"/>
        <w:rPr>
          <w:sz w:val="24"/>
          <w:szCs w:val="24"/>
        </w:rPr>
      </w:pPr>
      <w:r w:rsidRPr="00B556D7">
        <w:rPr>
          <w:rFonts w:cs="Calibri"/>
          <w:sz w:val="24"/>
          <w:szCs w:val="24"/>
        </w:rPr>
        <w:t>Charts allow you to present information contained in the worksheet in a graphic format. Excel offers many types of charts including: Column, Line, and Pie, Bar, Area, Scatter and more. To view the charts available click the Insert Tab on the Ribbon.</w:t>
      </w:r>
    </w:p>
    <w:p w:rsidR="00794490" w:rsidRPr="00B556D7" w:rsidRDefault="00794490" w:rsidP="00794490">
      <w:pPr>
        <w:adjustRightInd w:val="0"/>
        <w:spacing w:line="241" w:lineRule="exact"/>
        <w:rPr>
          <w:sz w:val="24"/>
          <w:szCs w:val="24"/>
        </w:rPr>
      </w:pPr>
    </w:p>
    <w:p w:rsidR="00794490" w:rsidRPr="00B556D7" w:rsidRDefault="00794490" w:rsidP="00794490">
      <w:pPr>
        <w:adjustRightInd w:val="0"/>
        <w:rPr>
          <w:sz w:val="24"/>
          <w:szCs w:val="24"/>
        </w:rPr>
      </w:pPr>
      <w:r w:rsidRPr="00B556D7">
        <w:rPr>
          <w:rFonts w:cs="Calibri"/>
          <w:sz w:val="24"/>
          <w:szCs w:val="24"/>
        </w:rPr>
        <w:t>Creating a Chart:</w:t>
      </w:r>
    </w:p>
    <w:p w:rsidR="00794490" w:rsidRPr="00B556D7" w:rsidRDefault="00794490" w:rsidP="00794490">
      <w:pPr>
        <w:adjustRightInd w:val="0"/>
        <w:spacing w:line="55" w:lineRule="exact"/>
        <w:rPr>
          <w:sz w:val="24"/>
          <w:szCs w:val="24"/>
        </w:rPr>
      </w:pPr>
    </w:p>
    <w:p w:rsidR="00794490" w:rsidRPr="00B556D7" w:rsidRDefault="00794490" w:rsidP="00794490">
      <w:pPr>
        <w:tabs>
          <w:tab w:val="left" w:pos="1420"/>
        </w:tabs>
        <w:overflowPunct w:val="0"/>
        <w:adjustRightInd w:val="0"/>
        <w:spacing w:line="218" w:lineRule="auto"/>
        <w:ind w:left="1440" w:right="160" w:hanging="360"/>
        <w:rPr>
          <w:sz w:val="24"/>
          <w:szCs w:val="24"/>
        </w:rPr>
      </w:pPr>
      <w:r w:rsidRPr="00B556D7">
        <w:rPr>
          <w:rFonts w:cs="Arial"/>
          <w:sz w:val="24"/>
          <w:szCs w:val="24"/>
        </w:rPr>
        <w:t>–</w:t>
      </w:r>
      <w:r w:rsidRPr="00B556D7">
        <w:rPr>
          <w:sz w:val="24"/>
          <w:szCs w:val="24"/>
        </w:rPr>
        <w:tab/>
      </w:r>
      <w:r w:rsidRPr="00B556D7">
        <w:rPr>
          <w:rFonts w:cs="Calibri"/>
          <w:sz w:val="24"/>
          <w:szCs w:val="24"/>
        </w:rPr>
        <w:t>Select the cells that contain the data you want to use in the chart. In our example we can select the shipping cost column to be used as chart data</w:t>
      </w:r>
    </w:p>
    <w:p w:rsidR="00794490" w:rsidRPr="00B556D7" w:rsidRDefault="00794490" w:rsidP="00794490">
      <w:pPr>
        <w:adjustRightInd w:val="0"/>
        <w:spacing w:line="14" w:lineRule="exact"/>
        <w:rPr>
          <w:sz w:val="24"/>
          <w:szCs w:val="24"/>
        </w:rPr>
      </w:pPr>
    </w:p>
    <w:p w:rsidR="00794490" w:rsidRPr="00B556D7" w:rsidRDefault="00794490" w:rsidP="00794490">
      <w:pPr>
        <w:adjustRightInd w:val="0"/>
        <w:rPr>
          <w:sz w:val="24"/>
          <w:szCs w:val="24"/>
        </w:rPr>
        <w:sectPr w:rsidR="00794490" w:rsidRPr="00B556D7">
          <w:pgSz w:w="12240" w:h="15840"/>
          <w:pgMar w:top="0" w:right="1280" w:bottom="744" w:left="1440" w:header="720" w:footer="720" w:gutter="0"/>
          <w:cols w:space="720" w:equalWidth="0">
            <w:col w:w="9520"/>
          </w:cols>
          <w:noEndnote/>
        </w:sectPr>
      </w:pPr>
    </w:p>
    <w:p w:rsidR="00794490" w:rsidRPr="00B556D7" w:rsidRDefault="00794490" w:rsidP="00794490">
      <w:pPr>
        <w:adjustRightInd w:val="0"/>
        <w:spacing w:line="200" w:lineRule="exact"/>
        <w:rPr>
          <w:sz w:val="24"/>
          <w:szCs w:val="24"/>
        </w:rPr>
      </w:pPr>
      <w:bookmarkStart w:id="74" w:name="page12"/>
      <w:bookmarkEnd w:id="74"/>
    </w:p>
    <w:p w:rsidR="00794490" w:rsidRPr="00B556D7" w:rsidRDefault="00794490" w:rsidP="00794490">
      <w:pPr>
        <w:adjustRightInd w:val="0"/>
        <w:spacing w:line="256" w:lineRule="exact"/>
        <w:rPr>
          <w:sz w:val="24"/>
          <w:szCs w:val="24"/>
        </w:rPr>
      </w:pPr>
    </w:p>
    <w:p w:rsidR="00794490" w:rsidRPr="00B556D7" w:rsidRDefault="00794490" w:rsidP="00794490">
      <w:pPr>
        <w:overflowPunct w:val="0"/>
        <w:adjustRightInd w:val="0"/>
        <w:ind w:left="720"/>
        <w:jc w:val="both"/>
        <w:rPr>
          <w:sz w:val="24"/>
          <w:szCs w:val="24"/>
        </w:rPr>
      </w:pPr>
      <w:r w:rsidRPr="00B556D7">
        <w:rPr>
          <w:rFonts w:cs="Arial"/>
          <w:sz w:val="24"/>
          <w:szCs w:val="24"/>
        </w:rPr>
        <w:t>– Click</w:t>
      </w:r>
      <w:r w:rsidRPr="00B556D7">
        <w:rPr>
          <w:rFonts w:cs="Calibri"/>
          <w:sz w:val="24"/>
          <w:szCs w:val="24"/>
        </w:rPr>
        <w:t xml:space="preserve"> the Insert tab on the Ribbon</w:t>
      </w:r>
    </w:p>
    <w:p w:rsidR="00794490" w:rsidRPr="00B556D7" w:rsidRDefault="00794490" w:rsidP="00794490">
      <w:pPr>
        <w:adjustRightInd w:val="0"/>
        <w:spacing w:line="53" w:lineRule="exact"/>
        <w:rPr>
          <w:sz w:val="24"/>
          <w:szCs w:val="24"/>
        </w:rPr>
      </w:pPr>
    </w:p>
    <w:p w:rsidR="00794490" w:rsidRPr="00B556D7" w:rsidRDefault="00794490" w:rsidP="00794490">
      <w:pPr>
        <w:overflowPunct w:val="0"/>
        <w:adjustRightInd w:val="0"/>
        <w:spacing w:line="218" w:lineRule="auto"/>
        <w:ind w:left="1080" w:hanging="360"/>
        <w:jc w:val="both"/>
        <w:rPr>
          <w:sz w:val="24"/>
          <w:szCs w:val="24"/>
        </w:rPr>
      </w:pPr>
      <w:r w:rsidRPr="00B556D7">
        <w:rPr>
          <w:rFonts w:cs="Arial"/>
          <w:sz w:val="24"/>
          <w:szCs w:val="24"/>
        </w:rPr>
        <w:t xml:space="preserve">– </w:t>
      </w:r>
      <w:r w:rsidRPr="00B556D7">
        <w:rPr>
          <w:rFonts w:cs="Calibri"/>
          <w:sz w:val="24"/>
          <w:szCs w:val="24"/>
        </w:rPr>
        <w:t>Click the type of Chart you want to create. There are different chart types asshow</w:t>
      </w:r>
      <w:r>
        <w:rPr>
          <w:rFonts w:cs="Calibri"/>
          <w:sz w:val="24"/>
          <w:szCs w:val="24"/>
        </w:rPr>
        <w:t>n</w:t>
      </w:r>
      <w:r w:rsidRPr="00B556D7">
        <w:rPr>
          <w:rFonts w:cs="Calibri"/>
          <w:sz w:val="24"/>
          <w:szCs w:val="24"/>
        </w:rPr>
        <w:t xml:space="preserve"> in figure 14. </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1968" behindDoc="1" locked="0" layoutInCell="0" allowOverlap="1">
            <wp:simplePos x="0" y="0"/>
            <wp:positionH relativeFrom="column">
              <wp:posOffset>19050</wp:posOffset>
            </wp:positionH>
            <wp:positionV relativeFrom="paragraph">
              <wp:posOffset>3810</wp:posOffset>
            </wp:positionV>
            <wp:extent cx="5457825" cy="1523365"/>
            <wp:effectExtent l="0" t="0" r="9525" b="635"/>
            <wp:wrapNone/>
            <wp:docPr id="5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7825" cy="152336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67" w:lineRule="exact"/>
        <w:rPr>
          <w:sz w:val="24"/>
          <w:szCs w:val="24"/>
        </w:rPr>
      </w:pPr>
    </w:p>
    <w:p w:rsidR="00794490" w:rsidRPr="00B556D7" w:rsidRDefault="00794490" w:rsidP="00794490">
      <w:pPr>
        <w:adjustRightInd w:val="0"/>
        <w:spacing w:line="239" w:lineRule="auto"/>
        <w:ind w:left="3380"/>
        <w:rPr>
          <w:sz w:val="24"/>
          <w:szCs w:val="24"/>
        </w:rPr>
      </w:pPr>
      <w:r w:rsidRPr="00B556D7">
        <w:rPr>
          <w:i/>
          <w:iCs/>
          <w:color w:val="1F497D"/>
          <w:sz w:val="20"/>
          <w:szCs w:val="20"/>
        </w:rPr>
        <w:t>Figure 14: Chart Tool</w:t>
      </w:r>
    </w:p>
    <w:p w:rsidR="00794490" w:rsidRPr="00B556D7" w:rsidRDefault="00794490" w:rsidP="00794490">
      <w:pPr>
        <w:adjustRightInd w:val="0"/>
        <w:spacing w:line="199" w:lineRule="exact"/>
        <w:rPr>
          <w:sz w:val="24"/>
          <w:szCs w:val="24"/>
        </w:rPr>
      </w:pPr>
    </w:p>
    <w:p w:rsidR="00794490" w:rsidRPr="00B556D7" w:rsidRDefault="00794490" w:rsidP="00794490">
      <w:pPr>
        <w:overflowPunct w:val="0"/>
        <w:adjustRightInd w:val="0"/>
        <w:jc w:val="both"/>
        <w:rPr>
          <w:sz w:val="24"/>
          <w:szCs w:val="24"/>
        </w:rPr>
      </w:pPr>
      <w:r w:rsidRPr="00B556D7">
        <w:rPr>
          <w:rFonts w:cs="Arial"/>
          <w:sz w:val="24"/>
          <w:szCs w:val="24"/>
        </w:rPr>
        <w:t>– Click</w:t>
      </w:r>
      <w:r w:rsidRPr="00B556D7">
        <w:rPr>
          <w:rFonts w:cs="Calibri"/>
          <w:sz w:val="24"/>
          <w:szCs w:val="24"/>
        </w:rPr>
        <w:t xml:space="preserve"> the Column chart button and then select the 2d chart</w:t>
      </w:r>
    </w:p>
    <w:p w:rsidR="00794490" w:rsidRPr="00B556D7" w:rsidRDefault="00794490" w:rsidP="00794490">
      <w:pPr>
        <w:overflowPunct w:val="0"/>
        <w:adjustRightInd w:val="0"/>
        <w:spacing w:line="239" w:lineRule="auto"/>
        <w:jc w:val="both"/>
        <w:rPr>
          <w:sz w:val="24"/>
          <w:szCs w:val="24"/>
        </w:rPr>
      </w:pPr>
      <w:r w:rsidRPr="00B556D7">
        <w:rPr>
          <w:rFonts w:cs="Arial"/>
          <w:sz w:val="24"/>
          <w:szCs w:val="24"/>
        </w:rPr>
        <w:t>– A</w:t>
      </w:r>
      <w:r w:rsidRPr="00B556D7">
        <w:rPr>
          <w:rFonts w:cs="Calibri"/>
          <w:sz w:val="24"/>
          <w:szCs w:val="24"/>
        </w:rPr>
        <w:t xml:space="preserve"> bar chart will appear showing the shipping cost as chart as shown in Figure 15.</w:t>
      </w:r>
    </w:p>
    <w:p w:rsidR="00794490" w:rsidRPr="00B556D7" w:rsidRDefault="00794490" w:rsidP="00794490">
      <w:pPr>
        <w:adjustRightInd w:val="0"/>
        <w:spacing w:line="53" w:lineRule="exact"/>
        <w:rPr>
          <w:sz w:val="24"/>
          <w:szCs w:val="24"/>
        </w:rPr>
      </w:pPr>
    </w:p>
    <w:p w:rsidR="00794490" w:rsidRPr="00B556D7" w:rsidRDefault="00794490" w:rsidP="00794490">
      <w:pPr>
        <w:overflowPunct w:val="0"/>
        <w:adjustRightInd w:val="0"/>
        <w:spacing w:line="218" w:lineRule="auto"/>
        <w:ind w:left="360" w:hanging="360"/>
        <w:jc w:val="both"/>
        <w:rPr>
          <w:sz w:val="24"/>
          <w:szCs w:val="24"/>
        </w:rPr>
      </w:pPr>
      <w:r w:rsidRPr="00B556D7">
        <w:rPr>
          <w:rFonts w:cs="Arial"/>
          <w:sz w:val="24"/>
          <w:szCs w:val="24"/>
        </w:rPr>
        <w:t xml:space="preserve">– </w:t>
      </w:r>
      <w:r w:rsidRPr="00B556D7">
        <w:rPr>
          <w:rFonts w:cs="Calibri"/>
          <w:sz w:val="24"/>
          <w:szCs w:val="24"/>
        </w:rPr>
        <w:t xml:space="preserve">You can observe the costs at the Y-axis and as there are four items so you can see 4 bars at X-axis </w:t>
      </w:r>
    </w:p>
    <w:p w:rsidR="00794490" w:rsidRPr="00B556D7" w:rsidRDefault="00794490" w:rsidP="00794490">
      <w:pPr>
        <w:adjustRightInd w:val="0"/>
        <w:spacing w:line="53" w:lineRule="exact"/>
        <w:rPr>
          <w:sz w:val="24"/>
          <w:szCs w:val="24"/>
        </w:rPr>
      </w:pPr>
    </w:p>
    <w:p w:rsidR="00794490" w:rsidRPr="00B556D7" w:rsidRDefault="00794490" w:rsidP="00794490">
      <w:pPr>
        <w:overflowPunct w:val="0"/>
        <w:adjustRightInd w:val="0"/>
        <w:spacing w:line="218" w:lineRule="auto"/>
        <w:ind w:left="360" w:hanging="360"/>
        <w:jc w:val="both"/>
        <w:rPr>
          <w:sz w:val="24"/>
          <w:szCs w:val="24"/>
        </w:rPr>
      </w:pPr>
      <w:r w:rsidRPr="00B556D7">
        <w:rPr>
          <w:rFonts w:cs="Arial"/>
          <w:sz w:val="24"/>
          <w:szCs w:val="24"/>
        </w:rPr>
        <w:t xml:space="preserve">– </w:t>
      </w:r>
      <w:r w:rsidRPr="00B556D7">
        <w:rPr>
          <w:rFonts w:cs="Calibri"/>
          <w:sz w:val="24"/>
          <w:szCs w:val="24"/>
        </w:rPr>
        <w:t xml:space="preserve">This chart has four components and you can right click on them separately to see the advance options available. </w:t>
      </w:r>
    </w:p>
    <w:p w:rsidR="00794490" w:rsidRPr="00B556D7" w:rsidRDefault="00794490" w:rsidP="00794490">
      <w:pPr>
        <w:adjustRightInd w:val="0"/>
        <w:spacing w:line="149" w:lineRule="exact"/>
        <w:rPr>
          <w:sz w:val="24"/>
          <w:szCs w:val="24"/>
        </w:rPr>
      </w:pPr>
      <w:r w:rsidRPr="00B556D7">
        <w:rPr>
          <w:noProof/>
        </w:rPr>
        <w:drawing>
          <wp:anchor distT="0" distB="0" distL="114300" distR="114300" simplePos="0" relativeHeight="251732992" behindDoc="1" locked="0" layoutInCell="0" allowOverlap="1">
            <wp:simplePos x="0" y="0"/>
            <wp:positionH relativeFrom="column">
              <wp:posOffset>243205</wp:posOffset>
            </wp:positionH>
            <wp:positionV relativeFrom="paragraph">
              <wp:posOffset>-1270</wp:posOffset>
            </wp:positionV>
            <wp:extent cx="4867275" cy="3019425"/>
            <wp:effectExtent l="0" t="0" r="9525" b="9525"/>
            <wp:wrapNone/>
            <wp:docPr id="5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019425"/>
                    </a:xfrm>
                    <a:prstGeom prst="rect">
                      <a:avLst/>
                    </a:prstGeom>
                    <a:noFill/>
                  </pic:spPr>
                </pic:pic>
              </a:graphicData>
            </a:graphic>
          </wp:anchor>
        </w:drawing>
      </w:r>
    </w:p>
    <w:p w:rsidR="00794490" w:rsidRPr="00B556D7" w:rsidRDefault="00794490" w:rsidP="00794490">
      <w:pPr>
        <w:adjustRightInd w:val="0"/>
        <w:spacing w:line="239" w:lineRule="auto"/>
        <w:ind w:left="3200"/>
        <w:rPr>
          <w:sz w:val="24"/>
          <w:szCs w:val="24"/>
        </w:rPr>
      </w:pPr>
      <w:r w:rsidRPr="00B556D7">
        <w:rPr>
          <w:rFonts w:cs="Calibri"/>
          <w:b/>
          <w:bCs/>
          <w:sz w:val="36"/>
          <w:szCs w:val="36"/>
        </w:rPr>
        <w:t>Shipping Cost</w:t>
      </w:r>
    </w:p>
    <w:p w:rsidR="00794490" w:rsidRPr="00B556D7" w:rsidRDefault="00794490" w:rsidP="00794490">
      <w:pPr>
        <w:adjustRightInd w:val="0"/>
        <w:spacing w:line="120" w:lineRule="exact"/>
        <w:rPr>
          <w:sz w:val="24"/>
          <w:szCs w:val="24"/>
        </w:rPr>
      </w:pPr>
    </w:p>
    <w:p w:rsidR="00794490" w:rsidRPr="00B556D7" w:rsidRDefault="00794490" w:rsidP="00794490">
      <w:pPr>
        <w:adjustRightInd w:val="0"/>
        <w:ind w:left="520"/>
        <w:rPr>
          <w:sz w:val="24"/>
          <w:szCs w:val="24"/>
        </w:rPr>
      </w:pPr>
      <w:r w:rsidRPr="00B556D7">
        <w:rPr>
          <w:rFonts w:cs="Calibri"/>
          <w:sz w:val="20"/>
          <w:szCs w:val="20"/>
        </w:rPr>
        <w:t>25</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6" w:lineRule="exact"/>
        <w:rPr>
          <w:sz w:val="24"/>
          <w:szCs w:val="24"/>
        </w:rPr>
      </w:pPr>
    </w:p>
    <w:p w:rsidR="00794490" w:rsidRPr="00B556D7" w:rsidRDefault="00794490" w:rsidP="00794490">
      <w:pPr>
        <w:adjustRightInd w:val="0"/>
        <w:ind w:left="520"/>
        <w:rPr>
          <w:sz w:val="24"/>
          <w:szCs w:val="24"/>
        </w:rPr>
      </w:pPr>
      <w:r w:rsidRPr="00B556D7">
        <w:rPr>
          <w:rFonts w:cs="Calibri"/>
          <w:sz w:val="20"/>
          <w:szCs w:val="20"/>
        </w:rPr>
        <w:t>20</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5" w:lineRule="exact"/>
        <w:rPr>
          <w:sz w:val="24"/>
          <w:szCs w:val="24"/>
        </w:rPr>
      </w:pPr>
    </w:p>
    <w:p w:rsidR="00794490" w:rsidRPr="00B556D7" w:rsidRDefault="00794490" w:rsidP="00794490">
      <w:pPr>
        <w:adjustRightInd w:val="0"/>
        <w:ind w:left="520"/>
        <w:rPr>
          <w:sz w:val="24"/>
          <w:szCs w:val="24"/>
        </w:rPr>
      </w:pPr>
      <w:r w:rsidRPr="00B556D7">
        <w:rPr>
          <w:rFonts w:cs="Calibri"/>
          <w:sz w:val="20"/>
          <w:szCs w:val="20"/>
        </w:rPr>
        <w:t>15</w:t>
      </w:r>
    </w:p>
    <w:p w:rsidR="00794490" w:rsidRPr="00B556D7" w:rsidRDefault="00794490" w:rsidP="00794490">
      <w:pPr>
        <w:adjustRightInd w:val="0"/>
        <w:spacing w:line="235" w:lineRule="exact"/>
        <w:rPr>
          <w:sz w:val="24"/>
          <w:szCs w:val="24"/>
        </w:rPr>
      </w:pPr>
    </w:p>
    <w:p w:rsidR="00794490" w:rsidRPr="00B556D7" w:rsidRDefault="00794490" w:rsidP="00794490">
      <w:pPr>
        <w:adjustRightInd w:val="0"/>
        <w:ind w:left="6580"/>
        <w:rPr>
          <w:sz w:val="24"/>
          <w:szCs w:val="24"/>
        </w:rPr>
      </w:pPr>
      <w:r w:rsidRPr="00B556D7">
        <w:rPr>
          <w:noProof/>
          <w:sz w:val="24"/>
          <w:szCs w:val="24"/>
        </w:rPr>
        <w:drawing>
          <wp:inline distT="0" distB="0" distL="0" distR="0">
            <wp:extent cx="66675" cy="66675"/>
            <wp:effectExtent l="0" t="0" r="9525" b="9525"/>
            <wp:docPr id="5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75" cy="66675"/>
                    </a:xfrm>
                    <a:prstGeom prst="rect">
                      <a:avLst/>
                    </a:prstGeom>
                    <a:noFill/>
                    <a:ln>
                      <a:noFill/>
                    </a:ln>
                  </pic:spPr>
                </pic:pic>
              </a:graphicData>
            </a:graphic>
          </wp:inline>
        </w:drawing>
      </w:r>
      <w:r w:rsidRPr="00B556D7">
        <w:rPr>
          <w:rFonts w:cs="Calibri"/>
          <w:sz w:val="20"/>
          <w:szCs w:val="20"/>
        </w:rPr>
        <w:t xml:space="preserve"> Shipping Cost</w:t>
      </w:r>
    </w:p>
    <w:p w:rsidR="00794490" w:rsidRPr="00B556D7" w:rsidRDefault="00794490" w:rsidP="00794490">
      <w:pPr>
        <w:adjustRightInd w:val="0"/>
        <w:spacing w:line="196" w:lineRule="auto"/>
        <w:ind w:left="520"/>
        <w:rPr>
          <w:sz w:val="24"/>
          <w:szCs w:val="24"/>
        </w:rPr>
      </w:pPr>
      <w:r w:rsidRPr="00B556D7">
        <w:rPr>
          <w:rFonts w:cs="Calibri"/>
          <w:sz w:val="20"/>
          <w:szCs w:val="20"/>
        </w:rPr>
        <w:t>10</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6" w:lineRule="exact"/>
        <w:rPr>
          <w:sz w:val="24"/>
          <w:szCs w:val="24"/>
        </w:rPr>
      </w:pPr>
    </w:p>
    <w:p w:rsidR="00794490" w:rsidRPr="00B556D7" w:rsidRDefault="00794490" w:rsidP="00794490">
      <w:pPr>
        <w:adjustRightInd w:val="0"/>
        <w:ind w:left="620"/>
        <w:rPr>
          <w:sz w:val="24"/>
          <w:szCs w:val="24"/>
        </w:rPr>
      </w:pPr>
      <w:r w:rsidRPr="00B556D7">
        <w:rPr>
          <w:rFonts w:cs="Calibri"/>
          <w:sz w:val="20"/>
          <w:szCs w:val="20"/>
        </w:rPr>
        <w:t>5</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5" w:lineRule="exact"/>
        <w:rPr>
          <w:sz w:val="24"/>
          <w:szCs w:val="24"/>
        </w:rPr>
      </w:pPr>
    </w:p>
    <w:p w:rsidR="00794490" w:rsidRPr="00B556D7" w:rsidRDefault="00794490" w:rsidP="00794490">
      <w:pPr>
        <w:adjustRightInd w:val="0"/>
        <w:spacing w:line="239" w:lineRule="auto"/>
        <w:ind w:left="620"/>
        <w:rPr>
          <w:sz w:val="24"/>
          <w:szCs w:val="24"/>
        </w:rPr>
      </w:pPr>
      <w:r w:rsidRPr="00B556D7">
        <w:rPr>
          <w:rFonts w:cs="Calibri"/>
          <w:sz w:val="20"/>
          <w:szCs w:val="20"/>
        </w:rPr>
        <w:t>0</w:t>
      </w:r>
    </w:p>
    <w:p w:rsidR="00794490" w:rsidRPr="00B556D7" w:rsidRDefault="00794490" w:rsidP="00794490">
      <w:pPr>
        <w:adjustRightInd w:val="0"/>
        <w:spacing w:line="17" w:lineRule="exact"/>
        <w:rPr>
          <w:sz w:val="24"/>
          <w:szCs w:val="24"/>
        </w:rPr>
      </w:pPr>
    </w:p>
    <w:p w:rsidR="00794490" w:rsidRPr="00B556D7" w:rsidRDefault="00794490" w:rsidP="00794490">
      <w:pPr>
        <w:tabs>
          <w:tab w:val="num" w:pos="2840"/>
          <w:tab w:val="left" w:pos="4180"/>
          <w:tab w:val="left" w:pos="5520"/>
        </w:tabs>
        <w:adjustRightInd w:val="0"/>
        <w:ind w:left="1520"/>
        <w:rPr>
          <w:sz w:val="24"/>
          <w:szCs w:val="24"/>
        </w:rPr>
      </w:pPr>
      <w:r w:rsidRPr="00B556D7">
        <w:rPr>
          <w:rFonts w:cs="Calibri"/>
          <w:sz w:val="20"/>
          <w:szCs w:val="20"/>
        </w:rPr>
        <w:t>1</w:t>
      </w:r>
      <w:r w:rsidRPr="00B556D7">
        <w:rPr>
          <w:sz w:val="24"/>
          <w:szCs w:val="24"/>
        </w:rPr>
        <w:tab/>
      </w:r>
      <w:r w:rsidRPr="00B556D7">
        <w:rPr>
          <w:rFonts w:cs="Calibri"/>
          <w:sz w:val="20"/>
          <w:szCs w:val="20"/>
        </w:rPr>
        <w:t>2</w:t>
      </w:r>
      <w:r w:rsidRPr="00B556D7">
        <w:rPr>
          <w:sz w:val="24"/>
          <w:szCs w:val="24"/>
        </w:rPr>
        <w:tab/>
      </w:r>
      <w:r w:rsidRPr="00B556D7">
        <w:rPr>
          <w:rFonts w:cs="Calibri"/>
          <w:sz w:val="20"/>
          <w:szCs w:val="20"/>
        </w:rPr>
        <w:t>3</w:t>
      </w:r>
      <w:r w:rsidRPr="00B556D7">
        <w:rPr>
          <w:sz w:val="24"/>
          <w:szCs w:val="24"/>
        </w:rPr>
        <w:tab/>
      </w:r>
      <w:r w:rsidRPr="00B556D7">
        <w:rPr>
          <w:rFonts w:cs="Calibri"/>
          <w:sz w:val="19"/>
          <w:szCs w:val="19"/>
        </w:rPr>
        <w:t>4</w:t>
      </w:r>
    </w:p>
    <w:p w:rsidR="00794490" w:rsidRPr="00B556D7" w:rsidRDefault="00794490" w:rsidP="00794490">
      <w:pPr>
        <w:adjustRightInd w:val="0"/>
        <w:spacing w:line="136" w:lineRule="exact"/>
        <w:rPr>
          <w:sz w:val="24"/>
          <w:szCs w:val="24"/>
        </w:rPr>
      </w:pPr>
    </w:p>
    <w:p w:rsidR="00794490" w:rsidRPr="00B556D7" w:rsidRDefault="00794490" w:rsidP="00794490">
      <w:pPr>
        <w:adjustRightInd w:val="0"/>
        <w:spacing w:line="239" w:lineRule="auto"/>
        <w:ind w:left="3220"/>
        <w:rPr>
          <w:sz w:val="24"/>
          <w:szCs w:val="24"/>
        </w:rPr>
      </w:pPr>
      <w:r w:rsidRPr="00B556D7">
        <w:rPr>
          <w:i/>
          <w:iCs/>
          <w:color w:val="1F497D"/>
          <w:sz w:val="20"/>
          <w:szCs w:val="20"/>
        </w:rPr>
        <w:t>Figure 15: Resulting Chart</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800" w:header="720" w:footer="720" w:gutter="0"/>
          <w:cols w:space="720" w:equalWidth="0">
            <w:col w:w="9000"/>
          </w:cols>
          <w:noEndnote/>
        </w:sectPr>
      </w:pPr>
    </w:p>
    <w:p w:rsidR="00794490" w:rsidRPr="00B556D7" w:rsidRDefault="00794490" w:rsidP="00794490">
      <w:pPr>
        <w:adjustRightInd w:val="0"/>
        <w:spacing w:line="200" w:lineRule="exact"/>
        <w:rPr>
          <w:sz w:val="24"/>
          <w:szCs w:val="24"/>
        </w:rPr>
      </w:pPr>
      <w:bookmarkStart w:id="75" w:name="page13"/>
      <w:bookmarkEnd w:id="75"/>
      <w:r w:rsidRPr="00B556D7">
        <w:rPr>
          <w:noProof/>
        </w:rPr>
        <w:lastRenderedPageBreak/>
        <w:drawing>
          <wp:anchor distT="0" distB="0" distL="114300" distR="114300" simplePos="0" relativeHeight="251734016" behindDoc="1" locked="0" layoutInCell="0" allowOverlap="1">
            <wp:simplePos x="0" y="0"/>
            <wp:positionH relativeFrom="column">
              <wp:posOffset>19050</wp:posOffset>
            </wp:positionH>
            <wp:positionV relativeFrom="paragraph">
              <wp:posOffset>292735</wp:posOffset>
            </wp:positionV>
            <wp:extent cx="5943600" cy="3704590"/>
            <wp:effectExtent l="0" t="0" r="0" b="0"/>
            <wp:wrapNone/>
            <wp:docPr id="5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0459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67" w:lineRule="exact"/>
        <w:rPr>
          <w:sz w:val="24"/>
          <w:szCs w:val="24"/>
        </w:rPr>
      </w:pPr>
    </w:p>
    <w:p w:rsidR="00794490" w:rsidRPr="00B556D7" w:rsidRDefault="00794490" w:rsidP="00794490">
      <w:pPr>
        <w:adjustRightInd w:val="0"/>
        <w:spacing w:line="239" w:lineRule="auto"/>
        <w:ind w:left="3400"/>
        <w:rPr>
          <w:sz w:val="24"/>
          <w:szCs w:val="24"/>
        </w:rPr>
      </w:pPr>
      <w:r w:rsidRPr="00B556D7">
        <w:rPr>
          <w:i/>
          <w:iCs/>
          <w:color w:val="1F497D"/>
          <w:sz w:val="20"/>
          <w:szCs w:val="20"/>
        </w:rPr>
        <w:t>Figure 16: Change Chart Data</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62" w:lineRule="exact"/>
        <w:rPr>
          <w:sz w:val="24"/>
          <w:szCs w:val="24"/>
        </w:rPr>
      </w:pPr>
    </w:p>
    <w:p w:rsidR="00794490" w:rsidRPr="00B556D7" w:rsidRDefault="00794490" w:rsidP="00794490">
      <w:pPr>
        <w:adjustRightInd w:val="0"/>
        <w:rPr>
          <w:sz w:val="24"/>
          <w:szCs w:val="24"/>
        </w:rPr>
      </w:pPr>
      <w:r w:rsidRPr="00B556D7">
        <w:rPr>
          <w:rFonts w:cs="Calibri"/>
          <w:sz w:val="24"/>
          <w:szCs w:val="24"/>
        </w:rPr>
        <w:t>Modifying a Chart:</w:t>
      </w:r>
    </w:p>
    <w:p w:rsidR="00794490" w:rsidRPr="00B556D7" w:rsidRDefault="00794490" w:rsidP="00794490">
      <w:pPr>
        <w:adjustRightInd w:val="0"/>
        <w:spacing w:line="60"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Once</w:t>
      </w:r>
      <w:r w:rsidRPr="00B556D7">
        <w:rPr>
          <w:rFonts w:cs="Calibri"/>
          <w:sz w:val="24"/>
          <w:szCs w:val="24"/>
        </w:rPr>
        <w:t xml:space="preserve"> you have created a chart you can do several things to modify the chart.</w:t>
      </w:r>
    </w:p>
    <w:p w:rsidR="00794490" w:rsidRPr="00B556D7" w:rsidRDefault="00794490" w:rsidP="00794490">
      <w:pPr>
        <w:adjustRightInd w:val="0"/>
        <w:spacing w:line="2"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Move</w:t>
      </w:r>
      <w:r w:rsidRPr="00B556D7">
        <w:rPr>
          <w:rFonts w:cs="Calibri"/>
          <w:sz w:val="24"/>
          <w:szCs w:val="24"/>
        </w:rPr>
        <w:t xml:space="preserve"> the chart</w:t>
      </w:r>
    </w:p>
    <w:p w:rsidR="00794490" w:rsidRPr="00B556D7" w:rsidRDefault="00794490" w:rsidP="00794490">
      <w:pPr>
        <w:adjustRightInd w:val="0"/>
        <w:spacing w:line="53" w:lineRule="exact"/>
        <w:rPr>
          <w:sz w:val="24"/>
          <w:szCs w:val="24"/>
        </w:rPr>
      </w:pPr>
    </w:p>
    <w:p w:rsidR="00794490" w:rsidRPr="00B556D7" w:rsidRDefault="00794490" w:rsidP="00794490">
      <w:pPr>
        <w:overflowPunct w:val="0"/>
        <w:adjustRightInd w:val="0"/>
        <w:spacing w:line="224" w:lineRule="auto"/>
        <w:ind w:left="1800" w:right="5360" w:hanging="1800"/>
        <w:rPr>
          <w:sz w:val="24"/>
          <w:szCs w:val="24"/>
        </w:rPr>
      </w:pPr>
      <w:r w:rsidRPr="00B556D7">
        <w:rPr>
          <w:rFonts w:cs="Calibri"/>
          <w:sz w:val="23"/>
          <w:szCs w:val="23"/>
        </w:rPr>
        <w:t xml:space="preserve">To change the data included in the chart: </w:t>
      </w:r>
      <w:r w:rsidRPr="00B556D7">
        <w:rPr>
          <w:rFonts w:cs="Courier New"/>
          <w:sz w:val="23"/>
          <w:szCs w:val="23"/>
        </w:rPr>
        <w:t xml:space="preserve">o </w:t>
      </w:r>
      <w:r w:rsidRPr="00B556D7">
        <w:rPr>
          <w:rFonts w:cs="Calibri"/>
          <w:sz w:val="23"/>
          <w:szCs w:val="23"/>
        </w:rPr>
        <w:t>Click the Chart</w:t>
      </w:r>
    </w:p>
    <w:p w:rsidR="00794490" w:rsidRPr="00B556D7" w:rsidRDefault="00794490" w:rsidP="00794490">
      <w:pPr>
        <w:adjustRightInd w:val="0"/>
        <w:spacing w:line="55" w:lineRule="exact"/>
        <w:rPr>
          <w:sz w:val="24"/>
          <w:szCs w:val="24"/>
        </w:rPr>
      </w:pPr>
    </w:p>
    <w:p w:rsidR="00794490" w:rsidRPr="00B556D7" w:rsidRDefault="00794490" w:rsidP="00794490">
      <w:pPr>
        <w:overflowPunct w:val="0"/>
        <w:adjustRightInd w:val="0"/>
        <w:spacing w:line="212" w:lineRule="auto"/>
        <w:ind w:left="1800" w:right="600"/>
        <w:rPr>
          <w:sz w:val="24"/>
          <w:szCs w:val="24"/>
        </w:rPr>
      </w:pPr>
      <w:r w:rsidRPr="00B556D7">
        <w:rPr>
          <w:rFonts w:cs="Courier New"/>
          <w:sz w:val="24"/>
          <w:szCs w:val="24"/>
        </w:rPr>
        <w:t xml:space="preserve">O </w:t>
      </w:r>
      <w:r w:rsidRPr="00B556D7">
        <w:rPr>
          <w:rFonts w:cs="Calibri"/>
          <w:sz w:val="24"/>
          <w:szCs w:val="24"/>
        </w:rPr>
        <w:t>Click the Select Data button on the Design tab as shown in figure 16</w:t>
      </w:r>
      <w:r w:rsidRPr="00B556D7">
        <w:rPr>
          <w:rFonts w:cs="Courier New"/>
          <w:sz w:val="24"/>
          <w:szCs w:val="24"/>
        </w:rPr>
        <w:t xml:space="preserve"> o </w:t>
      </w:r>
      <w:r w:rsidRPr="00B556D7">
        <w:rPr>
          <w:rFonts w:cs="Calibri"/>
          <w:sz w:val="24"/>
          <w:szCs w:val="24"/>
        </w:rPr>
        <w:t>You can see the data selected in the “Chart data Range” box.</w:t>
      </w:r>
    </w:p>
    <w:p w:rsidR="00794490" w:rsidRPr="00B556D7" w:rsidRDefault="00794490" w:rsidP="00794490">
      <w:pPr>
        <w:adjustRightInd w:val="0"/>
        <w:spacing w:line="55" w:lineRule="exact"/>
        <w:rPr>
          <w:sz w:val="24"/>
          <w:szCs w:val="24"/>
        </w:rPr>
      </w:pPr>
    </w:p>
    <w:p w:rsidR="00794490" w:rsidRPr="00B556D7" w:rsidRDefault="00794490" w:rsidP="008B4DBC">
      <w:pPr>
        <w:numPr>
          <w:ilvl w:val="0"/>
          <w:numId w:val="13"/>
        </w:numPr>
        <w:tabs>
          <w:tab w:val="clear" w:pos="720"/>
          <w:tab w:val="num" w:pos="2160"/>
        </w:tabs>
        <w:overflowPunct w:val="0"/>
        <w:adjustRightInd w:val="0"/>
        <w:spacing w:line="223" w:lineRule="auto"/>
        <w:ind w:left="2160"/>
        <w:jc w:val="both"/>
        <w:rPr>
          <w:rFonts w:cs="Courier New"/>
          <w:sz w:val="24"/>
          <w:szCs w:val="24"/>
        </w:rPr>
      </w:pPr>
      <w:r w:rsidRPr="00B556D7">
        <w:rPr>
          <w:rFonts w:cs="Calibri"/>
          <w:sz w:val="24"/>
          <w:szCs w:val="24"/>
        </w:rPr>
        <w:t xml:space="preserve">='Sheet1'!$E$5:$E$9 tells us that we are using the data from sheet1 and our data starts from E5 and it goes till E9. The $ signs in the middle tell us that it is address of the cell and not the data inserted by user. </w:t>
      </w:r>
    </w:p>
    <w:p w:rsidR="00794490" w:rsidRPr="00B556D7" w:rsidRDefault="00794490" w:rsidP="00794490">
      <w:pPr>
        <w:adjustRightInd w:val="0"/>
        <w:spacing w:line="348" w:lineRule="exact"/>
        <w:rPr>
          <w:sz w:val="24"/>
          <w:szCs w:val="24"/>
        </w:rPr>
      </w:pPr>
    </w:p>
    <w:p w:rsidR="00794490" w:rsidRPr="00B556D7" w:rsidRDefault="00794490" w:rsidP="00794490">
      <w:pPr>
        <w:overflowPunct w:val="0"/>
        <w:adjustRightInd w:val="0"/>
        <w:spacing w:line="218" w:lineRule="auto"/>
        <w:rPr>
          <w:sz w:val="24"/>
          <w:szCs w:val="24"/>
        </w:rPr>
      </w:pPr>
      <w:r w:rsidRPr="00B556D7">
        <w:rPr>
          <w:rFonts w:cs="Calibri"/>
          <w:sz w:val="24"/>
          <w:szCs w:val="24"/>
        </w:rPr>
        <w:t>To reverse which data are displayed in the rows and columns figure 17 shows how to achieve this task.</w:t>
      </w:r>
    </w:p>
    <w:p w:rsidR="00794490" w:rsidRPr="00B556D7" w:rsidRDefault="00794490" w:rsidP="00794490">
      <w:pPr>
        <w:overflowPunct w:val="0"/>
        <w:adjustRightInd w:val="0"/>
        <w:ind w:left="1080"/>
        <w:jc w:val="both"/>
        <w:rPr>
          <w:sz w:val="24"/>
          <w:szCs w:val="24"/>
        </w:rPr>
      </w:pPr>
      <w:r w:rsidRPr="00B556D7">
        <w:rPr>
          <w:rFonts w:cs="Arial"/>
          <w:sz w:val="24"/>
          <w:szCs w:val="24"/>
        </w:rPr>
        <w:t>– Click</w:t>
      </w:r>
      <w:r w:rsidRPr="00B556D7">
        <w:rPr>
          <w:rFonts w:cs="Calibri"/>
          <w:sz w:val="24"/>
          <w:szCs w:val="24"/>
        </w:rPr>
        <w:t xml:space="preserve"> the Chart</w:t>
      </w: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Click</w:t>
      </w:r>
      <w:r w:rsidRPr="00B556D7">
        <w:rPr>
          <w:rFonts w:cs="Calibri"/>
          <w:sz w:val="24"/>
          <w:szCs w:val="24"/>
        </w:rPr>
        <w:t xml:space="preserve"> the Switch Row/Column button on the Design tab</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76" w:name="page14"/>
      <w:bookmarkEnd w:id="76"/>
      <w:r w:rsidRPr="00B556D7">
        <w:rPr>
          <w:noProof/>
        </w:rPr>
        <w:lastRenderedPageBreak/>
        <w:drawing>
          <wp:anchor distT="0" distB="0" distL="114300" distR="114300" simplePos="0" relativeHeight="251735040" behindDoc="1" locked="0" layoutInCell="0" allowOverlap="1">
            <wp:simplePos x="0" y="0"/>
            <wp:positionH relativeFrom="column">
              <wp:posOffset>1219200</wp:posOffset>
            </wp:positionH>
            <wp:positionV relativeFrom="paragraph">
              <wp:posOffset>292735</wp:posOffset>
            </wp:positionV>
            <wp:extent cx="3524250" cy="1619250"/>
            <wp:effectExtent l="0" t="0" r="0" b="0"/>
            <wp:wrapNone/>
            <wp:docPr id="59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0" cy="16192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20" w:lineRule="exact"/>
        <w:rPr>
          <w:sz w:val="24"/>
          <w:szCs w:val="24"/>
        </w:rPr>
      </w:pPr>
    </w:p>
    <w:p w:rsidR="00794490" w:rsidRPr="00B556D7" w:rsidRDefault="00794490" w:rsidP="00794490">
      <w:pPr>
        <w:adjustRightInd w:val="0"/>
        <w:spacing w:line="239" w:lineRule="auto"/>
        <w:ind w:left="3180"/>
        <w:rPr>
          <w:sz w:val="24"/>
          <w:szCs w:val="24"/>
        </w:rPr>
      </w:pPr>
      <w:r w:rsidRPr="00B556D7">
        <w:rPr>
          <w:i/>
          <w:iCs/>
          <w:color w:val="1F497D"/>
          <w:sz w:val="20"/>
          <w:szCs w:val="20"/>
        </w:rPr>
        <w:t>Figure 17: Reverse Rows and Columns Data</w:t>
      </w:r>
    </w:p>
    <w:p w:rsidR="00794490" w:rsidRPr="00B556D7" w:rsidRDefault="00794490" w:rsidP="00794490">
      <w:pPr>
        <w:adjustRightInd w:val="0"/>
        <w:spacing w:line="252" w:lineRule="exact"/>
        <w:rPr>
          <w:sz w:val="24"/>
          <w:szCs w:val="24"/>
        </w:rPr>
      </w:pPr>
    </w:p>
    <w:p w:rsidR="00794490" w:rsidRPr="00B556D7" w:rsidRDefault="00794490" w:rsidP="00794490">
      <w:pPr>
        <w:adjustRightInd w:val="0"/>
        <w:rPr>
          <w:sz w:val="24"/>
          <w:szCs w:val="24"/>
        </w:rPr>
      </w:pPr>
      <w:r w:rsidRPr="00B556D7">
        <w:rPr>
          <w:rFonts w:cs="Calibri"/>
          <w:sz w:val="24"/>
          <w:szCs w:val="24"/>
        </w:rPr>
        <w:t>Chart Tools</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18" w:lineRule="auto"/>
        <w:ind w:right="460"/>
        <w:rPr>
          <w:sz w:val="24"/>
          <w:szCs w:val="24"/>
        </w:rPr>
      </w:pPr>
      <w:r w:rsidRPr="00B556D7">
        <w:rPr>
          <w:rFonts w:cs="Calibri"/>
          <w:sz w:val="24"/>
          <w:szCs w:val="24"/>
        </w:rPr>
        <w:t>The Chart Tools appear on the Ribbon when you click on the chart. The tools are located on three tabs:</w:t>
      </w:r>
    </w:p>
    <w:p w:rsidR="00794490" w:rsidRPr="00B556D7" w:rsidRDefault="00794490" w:rsidP="00794490">
      <w:pPr>
        <w:overflowPunct w:val="0"/>
        <w:adjustRightInd w:val="0"/>
        <w:ind w:left="1080"/>
        <w:jc w:val="both"/>
        <w:rPr>
          <w:sz w:val="24"/>
          <w:szCs w:val="24"/>
        </w:rPr>
      </w:pPr>
      <w:r w:rsidRPr="00B556D7">
        <w:rPr>
          <w:rFonts w:cs="Arial"/>
          <w:sz w:val="24"/>
          <w:szCs w:val="24"/>
        </w:rPr>
        <w:t>– Design</w:t>
      </w: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Layout</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Format</w:t>
      </w:r>
    </w:p>
    <w:p w:rsidR="00794490" w:rsidRPr="00B556D7" w:rsidRDefault="00794490" w:rsidP="00794490">
      <w:pPr>
        <w:adjustRightInd w:val="0"/>
        <w:spacing w:line="241" w:lineRule="exact"/>
        <w:rPr>
          <w:sz w:val="24"/>
          <w:szCs w:val="24"/>
        </w:rPr>
      </w:pPr>
    </w:p>
    <w:p w:rsidR="00794490" w:rsidRPr="00B556D7" w:rsidRDefault="00794490" w:rsidP="00794490">
      <w:pPr>
        <w:adjustRightInd w:val="0"/>
        <w:rPr>
          <w:b/>
          <w:sz w:val="24"/>
          <w:szCs w:val="24"/>
        </w:rPr>
      </w:pPr>
      <w:r w:rsidRPr="00B556D7">
        <w:rPr>
          <w:rFonts w:cs="Calibri"/>
          <w:b/>
          <w:sz w:val="24"/>
          <w:szCs w:val="24"/>
        </w:rPr>
        <w:t>Design Tab</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18" w:lineRule="auto"/>
        <w:ind w:right="440"/>
        <w:rPr>
          <w:sz w:val="24"/>
          <w:szCs w:val="24"/>
        </w:rPr>
      </w:pPr>
      <w:r w:rsidRPr="00B556D7">
        <w:rPr>
          <w:rFonts w:cs="Calibri"/>
          <w:sz w:val="24"/>
          <w:szCs w:val="24"/>
        </w:rPr>
        <w:t>Within the Design tab you can control the chart type, layout, styles, and location. This tab is shown in Figure 18.</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6064" behindDoc="1" locked="0" layoutInCell="0" allowOverlap="1">
            <wp:simplePos x="0" y="0"/>
            <wp:positionH relativeFrom="column">
              <wp:posOffset>57150</wp:posOffset>
            </wp:positionH>
            <wp:positionV relativeFrom="paragraph">
              <wp:posOffset>189230</wp:posOffset>
            </wp:positionV>
            <wp:extent cx="5848350" cy="1314450"/>
            <wp:effectExtent l="0" t="0" r="0" b="0"/>
            <wp:wrapNone/>
            <wp:docPr id="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8350" cy="13144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23" w:lineRule="exact"/>
        <w:rPr>
          <w:sz w:val="24"/>
          <w:szCs w:val="24"/>
        </w:rPr>
      </w:pPr>
    </w:p>
    <w:p w:rsidR="00794490" w:rsidRPr="00B556D7" w:rsidRDefault="00794490" w:rsidP="00794490">
      <w:pPr>
        <w:adjustRightInd w:val="0"/>
        <w:spacing w:line="239" w:lineRule="auto"/>
        <w:ind w:left="3560"/>
        <w:rPr>
          <w:sz w:val="24"/>
          <w:szCs w:val="24"/>
        </w:rPr>
      </w:pPr>
      <w:r w:rsidRPr="00B556D7">
        <w:rPr>
          <w:i/>
          <w:iCs/>
          <w:color w:val="1F497D"/>
          <w:sz w:val="20"/>
          <w:szCs w:val="20"/>
        </w:rPr>
        <w:t>Figure 18: Design Tab</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51" w:lineRule="exact"/>
        <w:rPr>
          <w:sz w:val="24"/>
          <w:szCs w:val="24"/>
        </w:rPr>
      </w:pPr>
    </w:p>
    <w:p w:rsidR="00794490" w:rsidRPr="00B556D7" w:rsidRDefault="00794490" w:rsidP="008B4DBC">
      <w:pPr>
        <w:numPr>
          <w:ilvl w:val="0"/>
          <w:numId w:val="14"/>
        </w:numPr>
        <w:overflowPunct w:val="0"/>
        <w:adjustRightInd w:val="0"/>
        <w:spacing w:line="236" w:lineRule="auto"/>
        <w:ind w:right="400"/>
        <w:jc w:val="both"/>
        <w:rPr>
          <w:rFonts w:cs="Calibri"/>
          <w:sz w:val="24"/>
          <w:szCs w:val="24"/>
        </w:rPr>
      </w:pPr>
      <w:r w:rsidRPr="00B556D7">
        <w:rPr>
          <w:rFonts w:cs="Calibri"/>
          <w:sz w:val="24"/>
          <w:szCs w:val="24"/>
        </w:rPr>
        <w:t xml:space="preserve">Select the chart that you have drawn and now apply different chart layout to see the differences. </w:t>
      </w:r>
    </w:p>
    <w:p w:rsidR="00794490" w:rsidRPr="00B556D7" w:rsidRDefault="00794490" w:rsidP="00794490">
      <w:pPr>
        <w:adjustRightInd w:val="0"/>
        <w:spacing w:line="45" w:lineRule="exact"/>
        <w:rPr>
          <w:rFonts w:cs="Calibri"/>
          <w:sz w:val="24"/>
          <w:szCs w:val="24"/>
        </w:rPr>
      </w:pPr>
    </w:p>
    <w:p w:rsidR="00794490" w:rsidRPr="00B556D7" w:rsidRDefault="00794490" w:rsidP="008B4DBC">
      <w:pPr>
        <w:numPr>
          <w:ilvl w:val="0"/>
          <w:numId w:val="14"/>
        </w:numPr>
        <w:overflowPunct w:val="0"/>
        <w:adjustRightInd w:val="0"/>
        <w:jc w:val="both"/>
        <w:rPr>
          <w:rFonts w:cs="Calibri"/>
          <w:sz w:val="24"/>
          <w:szCs w:val="24"/>
        </w:rPr>
      </w:pPr>
      <w:r w:rsidRPr="00B556D7">
        <w:rPr>
          <w:rFonts w:cs="Calibri"/>
          <w:sz w:val="24"/>
          <w:szCs w:val="24"/>
        </w:rPr>
        <w:t xml:space="preserve">Apply the different colors available in the ribbon such as green or orange. </w:t>
      </w:r>
    </w:p>
    <w:p w:rsidR="00794490" w:rsidRPr="00B556D7" w:rsidRDefault="00794490" w:rsidP="00794490">
      <w:pPr>
        <w:adjustRightInd w:val="0"/>
        <w:spacing w:line="96" w:lineRule="exact"/>
        <w:rPr>
          <w:rFonts w:cs="Calibri"/>
          <w:sz w:val="24"/>
          <w:szCs w:val="24"/>
        </w:rPr>
      </w:pPr>
    </w:p>
    <w:p w:rsidR="00794490" w:rsidRPr="00B556D7" w:rsidRDefault="00794490" w:rsidP="008B4DBC">
      <w:pPr>
        <w:numPr>
          <w:ilvl w:val="0"/>
          <w:numId w:val="14"/>
        </w:numPr>
        <w:overflowPunct w:val="0"/>
        <w:adjustRightInd w:val="0"/>
        <w:spacing w:line="236" w:lineRule="auto"/>
        <w:ind w:right="220"/>
        <w:jc w:val="both"/>
        <w:rPr>
          <w:rFonts w:cs="Calibri"/>
          <w:sz w:val="24"/>
          <w:szCs w:val="24"/>
        </w:rPr>
      </w:pPr>
      <w:r w:rsidRPr="00B556D7">
        <w:rPr>
          <w:rFonts w:cs="Calibri"/>
          <w:sz w:val="24"/>
          <w:szCs w:val="24"/>
        </w:rPr>
        <w:t xml:space="preserve">Try moving the chart with the help of the Move chart button in the end and move it to another sheet of this Excel File. </w:t>
      </w:r>
    </w:p>
    <w:p w:rsidR="00794490" w:rsidRPr="00B556D7" w:rsidRDefault="00794490" w:rsidP="00794490">
      <w:pPr>
        <w:adjustRightInd w:val="0"/>
        <w:spacing w:line="309" w:lineRule="exact"/>
        <w:rPr>
          <w:rFonts w:cs="Calibri"/>
        </w:rPr>
      </w:pPr>
      <w:bookmarkStart w:id="77" w:name="page15"/>
      <w:bookmarkEnd w:id="77"/>
    </w:p>
    <w:p w:rsidR="00794490" w:rsidRPr="00B556D7" w:rsidRDefault="00794490" w:rsidP="00794490">
      <w:pPr>
        <w:adjustRightInd w:val="0"/>
        <w:spacing w:line="309" w:lineRule="exact"/>
        <w:rPr>
          <w:rFonts w:cs="Calibri"/>
        </w:rPr>
      </w:pPr>
    </w:p>
    <w:p w:rsidR="00794490" w:rsidRPr="00B556D7" w:rsidRDefault="00794490" w:rsidP="00794490">
      <w:pPr>
        <w:adjustRightInd w:val="0"/>
        <w:spacing w:line="309" w:lineRule="exact"/>
        <w:rPr>
          <w:rFonts w:cs="Calibri"/>
        </w:rPr>
      </w:pPr>
    </w:p>
    <w:p w:rsidR="00794490" w:rsidRPr="00B556D7" w:rsidRDefault="00794490" w:rsidP="00794490">
      <w:pPr>
        <w:adjustRightInd w:val="0"/>
        <w:spacing w:line="309" w:lineRule="exact"/>
        <w:rPr>
          <w:sz w:val="24"/>
          <w:szCs w:val="24"/>
        </w:rPr>
      </w:pPr>
    </w:p>
    <w:p w:rsidR="00794490" w:rsidRPr="00B556D7" w:rsidRDefault="00794490" w:rsidP="00794490">
      <w:pPr>
        <w:overflowPunct w:val="0"/>
        <w:adjustRightInd w:val="0"/>
        <w:spacing w:line="218" w:lineRule="auto"/>
        <w:jc w:val="both"/>
        <w:rPr>
          <w:rFonts w:cs="Calibri"/>
          <w:b/>
          <w:sz w:val="24"/>
          <w:szCs w:val="24"/>
        </w:rPr>
      </w:pPr>
      <w:r w:rsidRPr="00B556D7">
        <w:rPr>
          <w:rFonts w:cs="Calibri"/>
          <w:b/>
          <w:sz w:val="24"/>
          <w:szCs w:val="24"/>
        </w:rPr>
        <w:t>Layout Tab</w:t>
      </w:r>
    </w:p>
    <w:p w:rsidR="00794490" w:rsidRPr="00B556D7" w:rsidRDefault="00794490" w:rsidP="00794490">
      <w:pPr>
        <w:overflowPunct w:val="0"/>
        <w:adjustRightInd w:val="0"/>
        <w:spacing w:line="218" w:lineRule="auto"/>
        <w:jc w:val="both"/>
        <w:rPr>
          <w:sz w:val="24"/>
          <w:szCs w:val="24"/>
        </w:rPr>
      </w:pPr>
      <w:r w:rsidRPr="00B556D7">
        <w:rPr>
          <w:rFonts w:cs="Calibri"/>
          <w:sz w:val="24"/>
          <w:szCs w:val="24"/>
        </w:rPr>
        <w:t>Within the Layout tab you can control inserting pictures, shapes and text boxes, labels, axes, background, and analysis. Layout Tab is shown in Figure 19.</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7088" behindDoc="1" locked="0" layoutInCell="0" allowOverlap="1">
            <wp:simplePos x="0" y="0"/>
            <wp:positionH relativeFrom="column">
              <wp:posOffset>19050</wp:posOffset>
            </wp:positionH>
            <wp:positionV relativeFrom="paragraph">
              <wp:posOffset>156210</wp:posOffset>
            </wp:positionV>
            <wp:extent cx="5886450" cy="1323975"/>
            <wp:effectExtent l="0" t="0" r="0" b="9525"/>
            <wp:wrapNone/>
            <wp:docPr id="5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132397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2" w:lineRule="exact"/>
        <w:rPr>
          <w:sz w:val="24"/>
          <w:szCs w:val="24"/>
        </w:rPr>
      </w:pPr>
    </w:p>
    <w:p w:rsidR="00794490" w:rsidRPr="00B556D7" w:rsidRDefault="00794490" w:rsidP="00794490">
      <w:pPr>
        <w:adjustRightInd w:val="0"/>
        <w:spacing w:line="239" w:lineRule="auto"/>
        <w:ind w:left="3680"/>
        <w:rPr>
          <w:sz w:val="24"/>
          <w:szCs w:val="24"/>
        </w:rPr>
      </w:pPr>
      <w:r w:rsidRPr="00B556D7">
        <w:rPr>
          <w:i/>
          <w:iCs/>
          <w:color w:val="1F497D"/>
          <w:sz w:val="20"/>
          <w:szCs w:val="20"/>
        </w:rPr>
        <w:t>Figure 19: Layout Tab</w:t>
      </w:r>
    </w:p>
    <w:p w:rsidR="00794490" w:rsidRPr="00B556D7" w:rsidRDefault="00794490" w:rsidP="00794490">
      <w:pPr>
        <w:adjustRightInd w:val="0"/>
        <w:spacing w:line="269" w:lineRule="exact"/>
        <w:rPr>
          <w:sz w:val="24"/>
          <w:szCs w:val="24"/>
        </w:rPr>
      </w:pPr>
    </w:p>
    <w:p w:rsidR="00794490" w:rsidRPr="00B556D7" w:rsidRDefault="00794490" w:rsidP="00794490">
      <w:pPr>
        <w:adjustRightInd w:val="0"/>
        <w:rPr>
          <w:sz w:val="24"/>
          <w:szCs w:val="24"/>
        </w:rPr>
      </w:pPr>
      <w:r w:rsidRPr="00B556D7">
        <w:rPr>
          <w:rFonts w:cs="Calibri"/>
          <w:sz w:val="24"/>
          <w:szCs w:val="24"/>
        </w:rPr>
        <w:t>To modify the labels and titles:</w:t>
      </w: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Click</w:t>
      </w:r>
      <w:r w:rsidRPr="00B556D7">
        <w:rPr>
          <w:rFonts w:cs="Calibri"/>
          <w:sz w:val="24"/>
          <w:szCs w:val="24"/>
        </w:rPr>
        <w:t xml:space="preserve"> the Chart</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On</w:t>
      </w:r>
      <w:r w:rsidRPr="00B556D7">
        <w:rPr>
          <w:rFonts w:cs="Calibri"/>
          <w:sz w:val="24"/>
          <w:szCs w:val="24"/>
        </w:rPr>
        <w:t xml:space="preserve"> the Layout tab near the end of the ribbon,</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Click</w:t>
      </w:r>
      <w:r w:rsidRPr="00B556D7">
        <w:rPr>
          <w:rFonts w:cs="Calibri"/>
          <w:sz w:val="24"/>
          <w:szCs w:val="24"/>
        </w:rPr>
        <w:t xml:space="preserve"> the Chart Title or the Data Labels button</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Change</w:t>
      </w:r>
      <w:r w:rsidRPr="00B556D7">
        <w:rPr>
          <w:rFonts w:cs="Calibri"/>
          <w:sz w:val="24"/>
          <w:szCs w:val="24"/>
        </w:rPr>
        <w:t xml:space="preserve"> the Title and click Enter</w:t>
      </w:r>
    </w:p>
    <w:p w:rsidR="00794490" w:rsidRPr="00B556D7" w:rsidRDefault="00794490" w:rsidP="00794490">
      <w:pPr>
        <w:adjustRightInd w:val="0"/>
        <w:spacing w:line="1" w:lineRule="exact"/>
        <w:rPr>
          <w:sz w:val="24"/>
          <w:szCs w:val="24"/>
        </w:rPr>
      </w:pPr>
    </w:p>
    <w:p w:rsidR="00794490" w:rsidRPr="00B556D7" w:rsidRDefault="00794490" w:rsidP="00794490">
      <w:pPr>
        <w:adjustRightInd w:val="0"/>
        <w:rPr>
          <w:sz w:val="24"/>
          <w:szCs w:val="24"/>
        </w:rPr>
      </w:pPr>
      <w:r w:rsidRPr="00B556D7">
        <w:rPr>
          <w:rFonts w:cs="Calibri"/>
          <w:sz w:val="24"/>
          <w:szCs w:val="24"/>
        </w:rPr>
        <w:t>This step is represented in figure 20.</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8112" behindDoc="1" locked="0" layoutInCell="0" allowOverlap="1">
            <wp:simplePos x="0" y="0"/>
            <wp:positionH relativeFrom="column">
              <wp:posOffset>904875</wp:posOffset>
            </wp:positionH>
            <wp:positionV relativeFrom="paragraph">
              <wp:posOffset>3175</wp:posOffset>
            </wp:positionV>
            <wp:extent cx="4143375" cy="1332865"/>
            <wp:effectExtent l="0" t="0" r="9525" b="635"/>
            <wp:wrapNone/>
            <wp:docPr id="59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133286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55" w:lineRule="exact"/>
        <w:rPr>
          <w:sz w:val="24"/>
          <w:szCs w:val="24"/>
        </w:rPr>
      </w:pPr>
    </w:p>
    <w:p w:rsidR="00794490" w:rsidRPr="00B556D7" w:rsidRDefault="00794490" w:rsidP="00794490">
      <w:pPr>
        <w:adjustRightInd w:val="0"/>
        <w:spacing w:line="239" w:lineRule="auto"/>
        <w:ind w:left="3200"/>
        <w:rPr>
          <w:sz w:val="24"/>
          <w:szCs w:val="24"/>
        </w:rPr>
      </w:pPr>
      <w:r w:rsidRPr="00B556D7">
        <w:rPr>
          <w:i/>
          <w:iCs/>
          <w:color w:val="1F497D"/>
          <w:sz w:val="20"/>
          <w:szCs w:val="20"/>
        </w:rPr>
        <w:t>Figure 20: Change X and Y Axis Label</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65" w:lineRule="exact"/>
        <w:rPr>
          <w:sz w:val="24"/>
          <w:szCs w:val="24"/>
        </w:rPr>
      </w:pPr>
    </w:p>
    <w:p w:rsidR="00794490" w:rsidRPr="00B556D7" w:rsidRDefault="00794490" w:rsidP="00794490">
      <w:pPr>
        <w:adjustRightInd w:val="0"/>
        <w:rPr>
          <w:b/>
          <w:sz w:val="24"/>
          <w:szCs w:val="24"/>
        </w:rPr>
      </w:pPr>
      <w:r w:rsidRPr="00B556D7">
        <w:rPr>
          <w:rFonts w:cs="Calibri"/>
          <w:b/>
          <w:sz w:val="24"/>
          <w:szCs w:val="24"/>
        </w:rPr>
        <w:t>Format Tab</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18" w:lineRule="auto"/>
        <w:ind w:right="300"/>
        <w:rPr>
          <w:sz w:val="24"/>
          <w:szCs w:val="24"/>
        </w:rPr>
      </w:pPr>
      <w:r w:rsidRPr="00B556D7">
        <w:rPr>
          <w:rFonts w:cs="Calibri"/>
          <w:sz w:val="24"/>
          <w:szCs w:val="24"/>
        </w:rPr>
        <w:t>Within the Format tab you can modify shape styles, word styles and size of the chart. Format tab is shown in figure 21.</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39136" behindDoc="1" locked="0" layoutInCell="0" allowOverlap="1">
            <wp:simplePos x="0" y="0"/>
            <wp:positionH relativeFrom="column">
              <wp:posOffset>190500</wp:posOffset>
            </wp:positionH>
            <wp:positionV relativeFrom="paragraph">
              <wp:posOffset>155575</wp:posOffset>
            </wp:positionV>
            <wp:extent cx="5581650" cy="1333500"/>
            <wp:effectExtent l="0" t="0" r="0" b="0"/>
            <wp:wrapNone/>
            <wp:docPr id="59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133350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12" w:lineRule="exact"/>
        <w:rPr>
          <w:sz w:val="24"/>
          <w:szCs w:val="24"/>
        </w:rPr>
      </w:pPr>
    </w:p>
    <w:p w:rsidR="00794490" w:rsidRPr="00B556D7" w:rsidRDefault="00794490" w:rsidP="00794490">
      <w:pPr>
        <w:adjustRightInd w:val="0"/>
        <w:spacing w:line="239" w:lineRule="auto"/>
        <w:ind w:left="3780"/>
        <w:rPr>
          <w:sz w:val="24"/>
          <w:szCs w:val="24"/>
        </w:rPr>
      </w:pPr>
      <w:r w:rsidRPr="00B556D7">
        <w:rPr>
          <w:i/>
          <w:iCs/>
          <w:color w:val="1F497D"/>
          <w:sz w:val="20"/>
          <w:szCs w:val="20"/>
        </w:rPr>
        <w:t>Figure 21: Format Tab</w:t>
      </w:r>
    </w:p>
    <w:p w:rsidR="00794490" w:rsidRPr="00B556D7" w:rsidRDefault="00794490" w:rsidP="00794490">
      <w:pPr>
        <w:adjustRightInd w:val="0"/>
        <w:spacing w:line="295" w:lineRule="exact"/>
        <w:rPr>
          <w:sz w:val="24"/>
          <w:szCs w:val="24"/>
        </w:rPr>
      </w:pPr>
    </w:p>
    <w:p w:rsidR="00794490" w:rsidRPr="00B556D7" w:rsidRDefault="00794490" w:rsidP="00794490">
      <w:pPr>
        <w:pStyle w:val="Heading1"/>
        <w:rPr>
          <w:rFonts w:asciiTheme="minorHAnsi" w:hAnsiTheme="minorHAnsi"/>
        </w:rPr>
      </w:pPr>
      <w:r w:rsidRPr="00B556D7">
        <w:rPr>
          <w:rFonts w:asciiTheme="minorHAnsi" w:hAnsiTheme="minorHAnsi"/>
        </w:rPr>
        <w:t xml:space="preserve">1.2.3 Page Layout                   </w:t>
      </w:r>
    </w:p>
    <w:p w:rsidR="00794490" w:rsidRPr="00B556D7" w:rsidRDefault="00794490" w:rsidP="00794490">
      <w:pPr>
        <w:adjustRightInd w:val="0"/>
        <w:spacing w:line="60" w:lineRule="exact"/>
        <w:rPr>
          <w:sz w:val="24"/>
          <w:szCs w:val="24"/>
        </w:rPr>
      </w:pPr>
    </w:p>
    <w:p w:rsidR="00794490" w:rsidRPr="00B556D7" w:rsidRDefault="00794490" w:rsidP="00794490">
      <w:pPr>
        <w:adjustRightInd w:val="0"/>
        <w:rPr>
          <w:rFonts w:cs="Calibri"/>
          <w:sz w:val="24"/>
          <w:szCs w:val="24"/>
        </w:rPr>
      </w:pPr>
      <w:r w:rsidRPr="00B556D7">
        <w:rPr>
          <w:rFonts w:cs="Calibri"/>
          <w:b/>
          <w:bCs/>
          <w:sz w:val="23"/>
          <w:szCs w:val="23"/>
        </w:rPr>
        <w:t>[Expected time = 5 min]</w:t>
      </w:r>
    </w:p>
    <w:p w:rsidR="00794490" w:rsidRPr="00B556D7" w:rsidRDefault="00794490" w:rsidP="00794490">
      <w:pPr>
        <w:adjustRightInd w:val="0"/>
        <w:rPr>
          <w:rFonts w:cs="Calibri"/>
          <w:sz w:val="24"/>
          <w:szCs w:val="24"/>
        </w:rPr>
      </w:pPr>
    </w:p>
    <w:p w:rsidR="00794490" w:rsidRPr="00B556D7" w:rsidRDefault="00794490" w:rsidP="00794490">
      <w:pPr>
        <w:adjustRightInd w:val="0"/>
        <w:rPr>
          <w:sz w:val="24"/>
          <w:szCs w:val="24"/>
        </w:rPr>
      </w:pPr>
      <w:r w:rsidRPr="00B556D7">
        <w:rPr>
          <w:rFonts w:cs="Calibri"/>
          <w:sz w:val="24"/>
          <w:szCs w:val="24"/>
        </w:rPr>
        <w:t>Page layout ribbon is shown in figure 22. This ribbon contains different options related to page</w:t>
      </w:r>
    </w:p>
    <w:p w:rsidR="00794490" w:rsidRPr="00B556D7" w:rsidRDefault="00794490" w:rsidP="00794490">
      <w:pPr>
        <w:adjustRightInd w:val="0"/>
        <w:spacing w:line="217"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78" w:name="page16"/>
      <w:bookmarkEnd w:id="78"/>
    </w:p>
    <w:p w:rsidR="00794490" w:rsidRPr="00B556D7" w:rsidRDefault="00794490" w:rsidP="00794490">
      <w:pPr>
        <w:adjustRightInd w:val="0"/>
        <w:spacing w:line="256" w:lineRule="exact"/>
        <w:rPr>
          <w:sz w:val="24"/>
          <w:szCs w:val="24"/>
        </w:rPr>
      </w:pPr>
    </w:p>
    <w:p w:rsidR="00794490" w:rsidRPr="00B556D7" w:rsidRDefault="00794490" w:rsidP="00794490">
      <w:pPr>
        <w:adjustRightInd w:val="0"/>
        <w:rPr>
          <w:sz w:val="24"/>
          <w:szCs w:val="24"/>
        </w:rPr>
      </w:pPr>
      <w:r w:rsidRPr="00B556D7">
        <w:rPr>
          <w:rFonts w:cs="Calibri"/>
          <w:sz w:val="24"/>
          <w:szCs w:val="24"/>
        </w:rPr>
        <w:t>Setup. All these options have been covered in lab of Microsoft Word.</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0160" behindDoc="1" locked="0" layoutInCell="0" allowOverlap="1">
            <wp:simplePos x="0" y="0"/>
            <wp:positionH relativeFrom="column">
              <wp:posOffset>19050</wp:posOffset>
            </wp:positionH>
            <wp:positionV relativeFrom="paragraph">
              <wp:posOffset>3175</wp:posOffset>
            </wp:positionV>
            <wp:extent cx="5934075" cy="1085850"/>
            <wp:effectExtent l="0" t="0" r="9525" b="0"/>
            <wp:wrapNone/>
            <wp:docPr id="59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0858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54" w:lineRule="exact"/>
        <w:rPr>
          <w:sz w:val="24"/>
          <w:szCs w:val="24"/>
        </w:rPr>
      </w:pPr>
    </w:p>
    <w:p w:rsidR="00794490" w:rsidRPr="00B556D7" w:rsidRDefault="00794490" w:rsidP="00794490">
      <w:pPr>
        <w:adjustRightInd w:val="0"/>
        <w:spacing w:line="239" w:lineRule="auto"/>
        <w:ind w:left="3860"/>
        <w:rPr>
          <w:sz w:val="24"/>
          <w:szCs w:val="24"/>
        </w:rPr>
      </w:pPr>
      <w:r w:rsidRPr="00B556D7">
        <w:rPr>
          <w:i/>
          <w:iCs/>
          <w:color w:val="1F497D"/>
          <w:sz w:val="20"/>
          <w:szCs w:val="20"/>
        </w:rPr>
        <w:t>Figure 22: Page Layout Tab</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66" w:lineRule="exact"/>
        <w:rPr>
          <w:sz w:val="24"/>
          <w:szCs w:val="24"/>
        </w:rPr>
      </w:pPr>
    </w:p>
    <w:p w:rsidR="00794490" w:rsidRPr="00B556D7" w:rsidRDefault="00794490" w:rsidP="008B4DBC">
      <w:pPr>
        <w:numPr>
          <w:ilvl w:val="0"/>
          <w:numId w:val="15"/>
        </w:numPr>
        <w:overflowPunct w:val="0"/>
        <w:adjustRightInd w:val="0"/>
        <w:spacing w:line="235" w:lineRule="auto"/>
        <w:jc w:val="both"/>
        <w:rPr>
          <w:rFonts w:cs="Calibri"/>
          <w:sz w:val="24"/>
          <w:szCs w:val="24"/>
        </w:rPr>
      </w:pPr>
      <w:r w:rsidRPr="00B556D7">
        <w:rPr>
          <w:rFonts w:cs="Calibri"/>
          <w:sz w:val="24"/>
          <w:szCs w:val="24"/>
        </w:rPr>
        <w:t xml:space="preserve">Select the chart and apply different format type to see what effect it makes on your chart style and color. </w:t>
      </w:r>
    </w:p>
    <w:p w:rsidR="00794490" w:rsidRPr="00B556D7" w:rsidRDefault="00794490" w:rsidP="00794490">
      <w:pPr>
        <w:adjustRightInd w:val="0"/>
        <w:spacing w:line="286" w:lineRule="exact"/>
        <w:rPr>
          <w:sz w:val="24"/>
          <w:szCs w:val="24"/>
        </w:rPr>
      </w:pPr>
    </w:p>
    <w:p w:rsidR="00794490" w:rsidRPr="00B556D7" w:rsidRDefault="00794490" w:rsidP="00794490">
      <w:pPr>
        <w:pStyle w:val="Heading1"/>
        <w:rPr>
          <w:rFonts w:asciiTheme="minorHAnsi" w:hAnsiTheme="minorHAnsi"/>
        </w:rPr>
      </w:pPr>
      <w:r w:rsidRPr="00B556D7">
        <w:rPr>
          <w:rFonts w:asciiTheme="minorHAnsi" w:hAnsiTheme="minorHAnsi"/>
        </w:rPr>
        <w:t>1.2.4 Formulas</w:t>
      </w:r>
      <w:r w:rsidRPr="00B556D7">
        <w:rPr>
          <w:rFonts w:asciiTheme="minorHAnsi" w:hAnsiTheme="minorHAnsi"/>
        </w:rPr>
        <w:tab/>
      </w:r>
    </w:p>
    <w:p w:rsidR="00794490" w:rsidRPr="00B556D7" w:rsidRDefault="00794490" w:rsidP="00794490">
      <w:r w:rsidRPr="00B556D7">
        <w:rPr>
          <w:rFonts w:cs="Calibri"/>
          <w:b/>
          <w:bCs/>
          <w:sz w:val="23"/>
          <w:szCs w:val="23"/>
        </w:rPr>
        <w:t>[Expected time = 20-25 min]</w:t>
      </w:r>
    </w:p>
    <w:p w:rsidR="00794490" w:rsidRPr="00B556D7" w:rsidRDefault="00794490" w:rsidP="00794490">
      <w:pPr>
        <w:adjustRightInd w:val="0"/>
        <w:spacing w:line="115" w:lineRule="exact"/>
        <w:rPr>
          <w:sz w:val="24"/>
          <w:szCs w:val="24"/>
        </w:rPr>
      </w:pPr>
    </w:p>
    <w:p w:rsidR="00794490" w:rsidRPr="00B556D7" w:rsidRDefault="00794490" w:rsidP="00794490">
      <w:pPr>
        <w:overflowPunct w:val="0"/>
        <w:adjustRightInd w:val="0"/>
        <w:spacing w:line="225" w:lineRule="auto"/>
        <w:jc w:val="both"/>
        <w:rPr>
          <w:sz w:val="24"/>
          <w:szCs w:val="24"/>
        </w:rPr>
      </w:pPr>
      <w:r w:rsidRPr="00B556D7">
        <w:rPr>
          <w:rFonts w:cs="Calibri"/>
          <w:sz w:val="24"/>
          <w:szCs w:val="24"/>
        </w:rPr>
        <w:t>A formula is a set of mathematical instructions that can be used in Excel to perform calculations. Formals are started in the formula box starting with an = sign. A sample formula is shown in Figure 23.</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1184" behindDoc="1" locked="0" layoutInCell="0" allowOverlap="1">
            <wp:simplePos x="0" y="0"/>
            <wp:positionH relativeFrom="column">
              <wp:posOffset>1314450</wp:posOffset>
            </wp:positionH>
            <wp:positionV relativeFrom="paragraph">
              <wp:posOffset>3810</wp:posOffset>
            </wp:positionV>
            <wp:extent cx="3324225" cy="1875790"/>
            <wp:effectExtent l="0" t="0" r="9525" b="0"/>
            <wp:wrapNone/>
            <wp:docPr id="5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4225" cy="187579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61" w:lineRule="exact"/>
        <w:rPr>
          <w:sz w:val="24"/>
          <w:szCs w:val="24"/>
        </w:rPr>
      </w:pPr>
    </w:p>
    <w:p w:rsidR="00794490" w:rsidRPr="00B556D7" w:rsidRDefault="00794490" w:rsidP="00794490">
      <w:pPr>
        <w:adjustRightInd w:val="0"/>
        <w:spacing w:line="239" w:lineRule="auto"/>
        <w:ind w:left="3780"/>
        <w:rPr>
          <w:sz w:val="24"/>
          <w:szCs w:val="24"/>
        </w:rPr>
      </w:pPr>
      <w:r w:rsidRPr="00B556D7">
        <w:rPr>
          <w:i/>
          <w:iCs/>
          <w:color w:val="1F497D"/>
          <w:sz w:val="20"/>
          <w:szCs w:val="20"/>
        </w:rPr>
        <w:t>Figure 23: Formula Example</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04" w:lineRule="exact"/>
        <w:rPr>
          <w:sz w:val="24"/>
          <w:szCs w:val="24"/>
        </w:rPr>
      </w:pPr>
    </w:p>
    <w:p w:rsidR="00794490" w:rsidRPr="00B556D7" w:rsidRDefault="00794490" w:rsidP="00794490">
      <w:pPr>
        <w:overflowPunct w:val="0"/>
        <w:adjustRightInd w:val="0"/>
        <w:spacing w:line="255" w:lineRule="auto"/>
        <w:jc w:val="both"/>
        <w:rPr>
          <w:sz w:val="24"/>
          <w:szCs w:val="24"/>
        </w:rPr>
      </w:pPr>
      <w:r w:rsidRPr="00B556D7">
        <w:rPr>
          <w:rFonts w:cs="Calibri"/>
          <w:sz w:val="24"/>
          <w:szCs w:val="24"/>
        </w:rPr>
        <w:t>The formula ribbon is shown in figure 24. This ribbon gives you different options for applying formulas. The first section represents Function library. Function library contains different formulas from various categories. Figure 24 gives you an overview of the Formula ribbon.</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2208" behindDoc="1" locked="0" layoutInCell="0" allowOverlap="1">
            <wp:simplePos x="0" y="0"/>
            <wp:positionH relativeFrom="column">
              <wp:posOffset>19050</wp:posOffset>
            </wp:positionH>
            <wp:positionV relativeFrom="paragraph">
              <wp:posOffset>232410</wp:posOffset>
            </wp:positionV>
            <wp:extent cx="5095875" cy="590550"/>
            <wp:effectExtent l="0" t="0" r="9525" b="0"/>
            <wp:wrapNone/>
            <wp:docPr id="5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875" cy="5905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30" w:lineRule="exact"/>
        <w:rPr>
          <w:sz w:val="24"/>
          <w:szCs w:val="24"/>
        </w:rPr>
      </w:pPr>
    </w:p>
    <w:p w:rsidR="00794490" w:rsidRPr="00B556D7" w:rsidRDefault="00794490" w:rsidP="00794490">
      <w:pPr>
        <w:adjustRightInd w:val="0"/>
        <w:spacing w:line="239" w:lineRule="auto"/>
        <w:ind w:left="3540"/>
        <w:rPr>
          <w:sz w:val="24"/>
          <w:szCs w:val="24"/>
        </w:rPr>
      </w:pPr>
      <w:r w:rsidRPr="00B556D7">
        <w:rPr>
          <w:i/>
          <w:iCs/>
          <w:color w:val="1F497D"/>
          <w:sz w:val="20"/>
          <w:szCs w:val="20"/>
        </w:rPr>
        <w:t>Figure 24: Formula Tab</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79" w:name="page17"/>
      <w:bookmarkEnd w:id="79"/>
      <w:r w:rsidRPr="00B556D7">
        <w:rPr>
          <w:noProof/>
        </w:rPr>
        <w:lastRenderedPageBreak/>
        <w:drawing>
          <wp:anchor distT="0" distB="0" distL="114300" distR="114300" simplePos="0" relativeHeight="251743232" behindDoc="1" locked="0" layoutInCell="0" allowOverlap="1">
            <wp:simplePos x="0" y="0"/>
            <wp:positionH relativeFrom="column">
              <wp:posOffset>1301750</wp:posOffset>
            </wp:positionH>
            <wp:positionV relativeFrom="paragraph">
              <wp:posOffset>292735</wp:posOffset>
            </wp:positionV>
            <wp:extent cx="3359785" cy="1704975"/>
            <wp:effectExtent l="0" t="0" r="0" b="9525"/>
            <wp:wrapNone/>
            <wp:docPr id="6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9785" cy="170497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72" w:lineRule="exact"/>
        <w:rPr>
          <w:sz w:val="24"/>
          <w:szCs w:val="24"/>
        </w:rPr>
      </w:pPr>
    </w:p>
    <w:p w:rsidR="00794490" w:rsidRPr="00B556D7" w:rsidRDefault="00794490" w:rsidP="00794490">
      <w:pPr>
        <w:adjustRightInd w:val="0"/>
        <w:spacing w:line="239" w:lineRule="auto"/>
        <w:ind w:left="3160"/>
        <w:rPr>
          <w:sz w:val="24"/>
          <w:szCs w:val="24"/>
        </w:rPr>
      </w:pPr>
      <w:r w:rsidRPr="00B556D7">
        <w:rPr>
          <w:i/>
          <w:iCs/>
          <w:color w:val="1F497D"/>
          <w:sz w:val="20"/>
          <w:szCs w:val="20"/>
        </w:rPr>
        <w:t>Figure 25: Data for Sum Formula</w:t>
      </w:r>
    </w:p>
    <w:p w:rsidR="00794490" w:rsidRPr="00B556D7" w:rsidRDefault="00794490" w:rsidP="00794490">
      <w:pPr>
        <w:adjustRightInd w:val="0"/>
        <w:spacing w:line="122" w:lineRule="exact"/>
        <w:rPr>
          <w:sz w:val="24"/>
          <w:szCs w:val="24"/>
        </w:rPr>
      </w:pPr>
    </w:p>
    <w:p w:rsidR="00794490" w:rsidRPr="00B556D7" w:rsidRDefault="00794490" w:rsidP="00794490">
      <w:pPr>
        <w:adjustRightInd w:val="0"/>
        <w:rPr>
          <w:sz w:val="24"/>
          <w:szCs w:val="24"/>
        </w:rPr>
      </w:pPr>
      <w:r w:rsidRPr="00B556D7">
        <w:rPr>
          <w:rFonts w:cs="Calibri"/>
          <w:sz w:val="24"/>
          <w:szCs w:val="24"/>
        </w:rPr>
        <w:t>Creating Basic Formula</w:t>
      </w:r>
    </w:p>
    <w:p w:rsidR="00794490" w:rsidRPr="00B556D7" w:rsidRDefault="00794490" w:rsidP="00794490">
      <w:pPr>
        <w:adjustRightInd w:val="0"/>
        <w:spacing w:line="255" w:lineRule="exact"/>
        <w:rPr>
          <w:sz w:val="24"/>
          <w:szCs w:val="24"/>
        </w:rPr>
      </w:pPr>
    </w:p>
    <w:p w:rsidR="00794490" w:rsidRPr="00B556D7" w:rsidRDefault="00794490" w:rsidP="00794490">
      <w:pPr>
        <w:overflowPunct w:val="0"/>
        <w:adjustRightInd w:val="0"/>
        <w:spacing w:line="236" w:lineRule="auto"/>
        <w:rPr>
          <w:sz w:val="24"/>
          <w:szCs w:val="24"/>
        </w:rPr>
      </w:pPr>
      <w:r w:rsidRPr="00B556D7">
        <w:rPr>
          <w:rFonts w:cs="Calibri"/>
          <w:sz w:val="24"/>
          <w:szCs w:val="24"/>
        </w:rPr>
        <w:t>To create a basic formula in Excel we need the data on which to apply the formula. Data is represented in Figure 25.</w:t>
      </w:r>
    </w:p>
    <w:p w:rsidR="00794490" w:rsidRPr="00B556D7" w:rsidRDefault="00794490" w:rsidP="00794490">
      <w:pPr>
        <w:adjustRightInd w:val="0"/>
        <w:spacing w:line="45" w:lineRule="exact"/>
        <w:rPr>
          <w:sz w:val="24"/>
          <w:szCs w:val="24"/>
        </w:rPr>
      </w:pPr>
    </w:p>
    <w:p w:rsidR="00794490" w:rsidRPr="00B556D7" w:rsidRDefault="00794490" w:rsidP="00794490">
      <w:pPr>
        <w:adjustRightInd w:val="0"/>
        <w:rPr>
          <w:sz w:val="24"/>
          <w:szCs w:val="24"/>
        </w:rPr>
      </w:pPr>
      <w:r w:rsidRPr="00B556D7">
        <w:rPr>
          <w:rFonts w:cs="Calibri"/>
          <w:sz w:val="24"/>
          <w:szCs w:val="24"/>
        </w:rPr>
        <w:t>To create a basic formula you need to do the following:</w:t>
      </w:r>
    </w:p>
    <w:p w:rsidR="00794490" w:rsidRPr="00B556D7" w:rsidRDefault="00794490" w:rsidP="00794490">
      <w:pPr>
        <w:adjustRightInd w:val="0"/>
        <w:spacing w:line="45"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Select</w:t>
      </w:r>
      <w:r w:rsidRPr="00B556D7">
        <w:rPr>
          <w:rFonts w:cs="Calibri"/>
          <w:sz w:val="24"/>
          <w:szCs w:val="24"/>
        </w:rPr>
        <w:t xml:space="preserve"> the cell for the formula</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Type</w:t>
      </w:r>
      <w:r w:rsidRPr="00B556D7">
        <w:rPr>
          <w:rFonts w:cs="Calibri"/>
          <w:sz w:val="24"/>
          <w:szCs w:val="24"/>
        </w:rPr>
        <w:t xml:space="preserve"> “=” (the equal sign) and the formula</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The</w:t>
      </w:r>
      <w:r w:rsidRPr="00B556D7">
        <w:rPr>
          <w:rFonts w:cs="Calibri"/>
          <w:sz w:val="24"/>
          <w:szCs w:val="24"/>
        </w:rPr>
        <w:t xml:space="preserve"> formula is of sum which would sum the values.</w:t>
      </w:r>
    </w:p>
    <w:p w:rsidR="00794490" w:rsidRPr="00B556D7" w:rsidRDefault="00794490" w:rsidP="00794490">
      <w:pPr>
        <w:adjustRightInd w:val="0"/>
        <w:spacing w:line="98" w:lineRule="exact"/>
        <w:rPr>
          <w:sz w:val="24"/>
          <w:szCs w:val="24"/>
        </w:rPr>
      </w:pPr>
    </w:p>
    <w:p w:rsidR="00794490" w:rsidRPr="00B556D7" w:rsidRDefault="00794490" w:rsidP="00794490">
      <w:pPr>
        <w:overflowPunct w:val="0"/>
        <w:adjustRightInd w:val="0"/>
        <w:ind w:left="1440" w:hanging="360"/>
        <w:jc w:val="both"/>
        <w:rPr>
          <w:sz w:val="24"/>
          <w:szCs w:val="24"/>
        </w:rPr>
      </w:pPr>
      <w:r w:rsidRPr="00B556D7">
        <w:rPr>
          <w:rFonts w:cs="Arial"/>
          <w:sz w:val="24"/>
          <w:szCs w:val="24"/>
        </w:rPr>
        <w:t xml:space="preserve">– </w:t>
      </w:r>
      <w:r w:rsidRPr="00B556D7">
        <w:rPr>
          <w:rFonts w:cs="Calibri"/>
          <w:sz w:val="24"/>
          <w:szCs w:val="24"/>
        </w:rPr>
        <w:t>“:” is used to specify the range of the cell on which you want to apply theformula</w:t>
      </w:r>
    </w:p>
    <w:p w:rsidR="00794490" w:rsidRPr="00B556D7" w:rsidRDefault="00794490" w:rsidP="00794490">
      <w:pPr>
        <w:adjustRightInd w:val="0"/>
        <w:spacing w:line="328"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Click</w:t>
      </w:r>
      <w:r w:rsidRPr="00B556D7">
        <w:rPr>
          <w:rFonts w:cs="Calibri"/>
          <w:sz w:val="24"/>
          <w:szCs w:val="24"/>
        </w:rPr>
        <w:t xml:space="preserve"> Enter</w:t>
      </w:r>
    </w:p>
    <w:p w:rsidR="00794490" w:rsidRPr="00B556D7" w:rsidRDefault="00794490" w:rsidP="00794490">
      <w:pPr>
        <w:adjustRightInd w:val="0"/>
        <w:spacing w:line="43" w:lineRule="exact"/>
        <w:rPr>
          <w:sz w:val="24"/>
          <w:szCs w:val="24"/>
        </w:rPr>
      </w:pPr>
    </w:p>
    <w:p w:rsidR="00794490" w:rsidRPr="00B556D7" w:rsidRDefault="00794490" w:rsidP="00794490">
      <w:pPr>
        <w:adjustRightInd w:val="0"/>
        <w:rPr>
          <w:sz w:val="24"/>
          <w:szCs w:val="24"/>
        </w:rPr>
      </w:pPr>
      <w:r w:rsidRPr="00B556D7">
        <w:rPr>
          <w:rFonts w:cs="Calibri"/>
          <w:sz w:val="24"/>
          <w:szCs w:val="24"/>
        </w:rPr>
        <w:t>Creating a basic formula is shown in figure 26.</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4256" behindDoc="1" locked="0" layoutInCell="0" allowOverlap="1">
            <wp:simplePos x="0" y="0"/>
            <wp:positionH relativeFrom="column">
              <wp:posOffset>990600</wp:posOffset>
            </wp:positionH>
            <wp:positionV relativeFrom="paragraph">
              <wp:posOffset>244475</wp:posOffset>
            </wp:positionV>
            <wp:extent cx="3976370" cy="1771015"/>
            <wp:effectExtent l="0" t="0" r="5080" b="635"/>
            <wp:wrapNone/>
            <wp:docPr id="60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6370" cy="177101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4" w:lineRule="exact"/>
        <w:rPr>
          <w:sz w:val="24"/>
          <w:szCs w:val="24"/>
        </w:rPr>
      </w:pPr>
    </w:p>
    <w:p w:rsidR="00794490" w:rsidRPr="00B556D7" w:rsidRDefault="00794490" w:rsidP="00794490">
      <w:pPr>
        <w:adjustRightInd w:val="0"/>
        <w:spacing w:line="239" w:lineRule="auto"/>
        <w:ind w:left="3480"/>
        <w:rPr>
          <w:sz w:val="24"/>
          <w:szCs w:val="24"/>
        </w:rPr>
      </w:pPr>
      <w:r w:rsidRPr="00B556D7">
        <w:rPr>
          <w:i/>
          <w:iCs/>
          <w:color w:val="1F497D"/>
          <w:sz w:val="20"/>
          <w:szCs w:val="20"/>
        </w:rPr>
        <w:t>Figure 26: Sum Formula</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09" w:lineRule="exact"/>
        <w:rPr>
          <w:sz w:val="24"/>
          <w:szCs w:val="24"/>
        </w:rPr>
      </w:pPr>
    </w:p>
    <w:p w:rsidR="00794490" w:rsidRPr="00B556D7" w:rsidRDefault="00794490" w:rsidP="00794490">
      <w:pPr>
        <w:overflowPunct w:val="0"/>
        <w:adjustRightInd w:val="0"/>
        <w:spacing w:line="254" w:lineRule="auto"/>
        <w:jc w:val="both"/>
        <w:rPr>
          <w:sz w:val="24"/>
          <w:szCs w:val="24"/>
        </w:rPr>
      </w:pPr>
      <w:r w:rsidRPr="00B556D7">
        <w:rPr>
          <w:rFonts w:cs="Calibri"/>
          <w:sz w:val="24"/>
          <w:szCs w:val="24"/>
        </w:rPr>
        <w:t>When you click enter you would get the result as shown in figure 27 the label 1 represents the formula applied to get the desired result and label 2 represents the result after applying the formula.</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80" w:name="page18"/>
      <w:bookmarkEnd w:id="80"/>
      <w:r w:rsidRPr="00B556D7">
        <w:rPr>
          <w:noProof/>
        </w:rPr>
        <w:lastRenderedPageBreak/>
        <w:drawing>
          <wp:anchor distT="0" distB="0" distL="114300" distR="114300" simplePos="0" relativeHeight="251745280" behindDoc="1" locked="0" layoutInCell="0" allowOverlap="1">
            <wp:simplePos x="0" y="0"/>
            <wp:positionH relativeFrom="column">
              <wp:posOffset>933450</wp:posOffset>
            </wp:positionH>
            <wp:positionV relativeFrom="paragraph">
              <wp:posOffset>292735</wp:posOffset>
            </wp:positionV>
            <wp:extent cx="4094480" cy="1899920"/>
            <wp:effectExtent l="0" t="0" r="1270" b="5080"/>
            <wp:wrapNone/>
            <wp:docPr id="60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4480" cy="189992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87" w:lineRule="exact"/>
        <w:rPr>
          <w:sz w:val="24"/>
          <w:szCs w:val="24"/>
        </w:rPr>
      </w:pPr>
    </w:p>
    <w:p w:rsidR="00794490" w:rsidRPr="00B556D7" w:rsidRDefault="00794490" w:rsidP="00794490">
      <w:pPr>
        <w:adjustRightInd w:val="0"/>
        <w:ind w:left="5080"/>
        <w:rPr>
          <w:sz w:val="24"/>
          <w:szCs w:val="24"/>
        </w:rPr>
      </w:pPr>
      <w:r w:rsidRPr="00B556D7">
        <w:rPr>
          <w:rFonts w:cs="Calibri"/>
          <w:sz w:val="24"/>
          <w:szCs w:val="24"/>
        </w:rPr>
        <w:t>1</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84" w:lineRule="exact"/>
        <w:rPr>
          <w:sz w:val="24"/>
          <w:szCs w:val="24"/>
        </w:rPr>
      </w:pPr>
    </w:p>
    <w:p w:rsidR="00794490" w:rsidRPr="00B556D7" w:rsidRDefault="00794490" w:rsidP="00794490">
      <w:pPr>
        <w:adjustRightInd w:val="0"/>
        <w:ind w:left="6820"/>
        <w:rPr>
          <w:sz w:val="24"/>
          <w:szCs w:val="24"/>
        </w:rPr>
      </w:pPr>
      <w:r w:rsidRPr="00B556D7">
        <w:rPr>
          <w:rFonts w:cs="Calibri"/>
          <w:sz w:val="24"/>
          <w:szCs w:val="24"/>
        </w:rPr>
        <w:t>2</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25" w:lineRule="exact"/>
        <w:rPr>
          <w:sz w:val="24"/>
          <w:szCs w:val="24"/>
        </w:rPr>
      </w:pPr>
    </w:p>
    <w:p w:rsidR="00794490" w:rsidRPr="00B556D7" w:rsidRDefault="00794490" w:rsidP="00794490">
      <w:pPr>
        <w:adjustRightInd w:val="0"/>
        <w:spacing w:line="239" w:lineRule="auto"/>
        <w:ind w:left="3620"/>
        <w:rPr>
          <w:sz w:val="24"/>
          <w:szCs w:val="24"/>
        </w:rPr>
      </w:pPr>
      <w:r w:rsidRPr="00B556D7">
        <w:rPr>
          <w:i/>
          <w:iCs/>
          <w:color w:val="1F497D"/>
          <w:sz w:val="20"/>
          <w:szCs w:val="20"/>
        </w:rPr>
        <w:t>Figure 27: Result of Sum Formula</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56" w:lineRule="exact"/>
        <w:rPr>
          <w:sz w:val="24"/>
          <w:szCs w:val="24"/>
        </w:rPr>
      </w:pPr>
    </w:p>
    <w:p w:rsidR="00794490" w:rsidRPr="00B556D7" w:rsidRDefault="00794490" w:rsidP="00794490">
      <w:pPr>
        <w:adjustRightInd w:val="0"/>
        <w:rPr>
          <w:sz w:val="24"/>
          <w:szCs w:val="24"/>
        </w:rPr>
      </w:pPr>
      <w:r w:rsidRPr="00B556D7">
        <w:rPr>
          <w:rFonts w:cs="Calibri"/>
          <w:b/>
          <w:bCs/>
          <w:sz w:val="24"/>
          <w:szCs w:val="24"/>
        </w:rPr>
        <w:t>Calculate with Functions</w:t>
      </w:r>
    </w:p>
    <w:p w:rsidR="00794490" w:rsidRPr="00B556D7" w:rsidRDefault="00794490" w:rsidP="00794490">
      <w:pPr>
        <w:adjustRightInd w:val="0"/>
        <w:spacing w:line="96" w:lineRule="exact"/>
        <w:rPr>
          <w:sz w:val="24"/>
          <w:szCs w:val="24"/>
        </w:rPr>
      </w:pPr>
    </w:p>
    <w:p w:rsidR="00794490" w:rsidRPr="00B556D7" w:rsidRDefault="00794490" w:rsidP="00794490">
      <w:pPr>
        <w:overflowPunct w:val="0"/>
        <w:adjustRightInd w:val="0"/>
        <w:spacing w:line="236" w:lineRule="auto"/>
        <w:rPr>
          <w:sz w:val="24"/>
          <w:szCs w:val="24"/>
        </w:rPr>
      </w:pPr>
      <w:r w:rsidRPr="00B556D7">
        <w:rPr>
          <w:rFonts w:cs="Calibri"/>
          <w:sz w:val="24"/>
          <w:szCs w:val="24"/>
        </w:rPr>
        <w:t>A function is a built in formula in Excel. A function has a name and arguments (the mathematical function) in parentheses.</w:t>
      </w:r>
    </w:p>
    <w:p w:rsidR="00794490" w:rsidRPr="00B556D7" w:rsidRDefault="00794490" w:rsidP="00794490">
      <w:pPr>
        <w:adjustRightInd w:val="0"/>
        <w:spacing w:line="45"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Sum</w:t>
      </w:r>
      <w:r w:rsidRPr="00B556D7">
        <w:rPr>
          <w:rFonts w:cs="Calibri"/>
          <w:sz w:val="24"/>
          <w:szCs w:val="24"/>
        </w:rPr>
        <w:t>: Adds all cells in the argument</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Average</w:t>
      </w:r>
      <w:r w:rsidRPr="00B556D7">
        <w:rPr>
          <w:rFonts w:cs="Calibri"/>
          <w:sz w:val="24"/>
          <w:szCs w:val="24"/>
        </w:rPr>
        <w:t>: Calculates the average of the cells in the argument</w:t>
      </w:r>
    </w:p>
    <w:p w:rsidR="00794490" w:rsidRPr="00B556D7" w:rsidRDefault="00794490" w:rsidP="00794490">
      <w:pPr>
        <w:adjustRightInd w:val="0"/>
        <w:spacing w:line="45"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Min</w:t>
      </w:r>
      <w:r w:rsidRPr="00B556D7">
        <w:rPr>
          <w:rFonts w:cs="Calibri"/>
          <w:sz w:val="24"/>
          <w:szCs w:val="24"/>
        </w:rPr>
        <w:t>: Finds the minimum value</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Max</w:t>
      </w:r>
      <w:r w:rsidRPr="00B556D7">
        <w:rPr>
          <w:rFonts w:cs="Calibri"/>
          <w:sz w:val="24"/>
          <w:szCs w:val="24"/>
        </w:rPr>
        <w:t>: Finds the maximum value</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Count</w:t>
      </w:r>
      <w:r w:rsidRPr="00B556D7">
        <w:rPr>
          <w:rFonts w:cs="Calibri"/>
          <w:sz w:val="24"/>
          <w:szCs w:val="24"/>
        </w:rPr>
        <w:t>: Finds the number of cells that contain a numerical value within a range of</w:t>
      </w:r>
    </w:p>
    <w:p w:rsidR="00794490" w:rsidRPr="00B556D7" w:rsidRDefault="00794490" w:rsidP="00794490">
      <w:pPr>
        <w:adjustRightInd w:val="0"/>
        <w:spacing w:line="98" w:lineRule="exact"/>
        <w:rPr>
          <w:sz w:val="24"/>
          <w:szCs w:val="24"/>
        </w:rPr>
      </w:pPr>
    </w:p>
    <w:p w:rsidR="00794490" w:rsidRPr="00B556D7" w:rsidRDefault="00794490" w:rsidP="00794490">
      <w:pPr>
        <w:overflowPunct w:val="0"/>
        <w:adjustRightInd w:val="0"/>
        <w:spacing w:line="236" w:lineRule="auto"/>
        <w:ind w:right="6580" w:firstLine="1440"/>
        <w:rPr>
          <w:sz w:val="24"/>
          <w:szCs w:val="24"/>
        </w:rPr>
      </w:pPr>
      <w:r w:rsidRPr="00B556D7">
        <w:rPr>
          <w:rFonts w:cs="Calibri"/>
          <w:sz w:val="24"/>
          <w:szCs w:val="24"/>
        </w:rPr>
        <w:t xml:space="preserve">the argument </w:t>
      </w:r>
      <w:r w:rsidRPr="00B556D7">
        <w:rPr>
          <w:rFonts w:cs="Calibri"/>
          <w:b/>
          <w:sz w:val="24"/>
          <w:szCs w:val="24"/>
        </w:rPr>
        <w:t>To calculate a function:</w:t>
      </w:r>
    </w:p>
    <w:p w:rsidR="00794490" w:rsidRPr="00B556D7" w:rsidRDefault="00794490" w:rsidP="00794490">
      <w:pPr>
        <w:adjustRightInd w:val="0"/>
        <w:spacing w:line="46"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Click</w:t>
      </w:r>
      <w:r w:rsidRPr="00B556D7">
        <w:rPr>
          <w:rFonts w:cs="Calibri"/>
          <w:sz w:val="24"/>
          <w:szCs w:val="24"/>
        </w:rPr>
        <w:t xml:space="preserve"> the cell where you want the function applied</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Click</w:t>
      </w:r>
      <w:r w:rsidRPr="00B556D7">
        <w:rPr>
          <w:rFonts w:cs="Calibri"/>
          <w:sz w:val="24"/>
          <w:szCs w:val="24"/>
        </w:rPr>
        <w:t xml:space="preserve"> the Insert Function button</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Choose</w:t>
      </w:r>
      <w:r w:rsidRPr="00B556D7">
        <w:rPr>
          <w:rFonts w:cs="Calibri"/>
          <w:sz w:val="24"/>
          <w:szCs w:val="24"/>
        </w:rPr>
        <w:t xml:space="preserve"> the function</w:t>
      </w:r>
    </w:p>
    <w:p w:rsidR="00794490" w:rsidRPr="00B556D7" w:rsidRDefault="00794490" w:rsidP="00794490">
      <w:pPr>
        <w:adjustRightInd w:val="0"/>
        <w:spacing w:line="45"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Click</w:t>
      </w:r>
      <w:r w:rsidRPr="00B556D7">
        <w:rPr>
          <w:rFonts w:cs="Calibri"/>
          <w:sz w:val="24"/>
          <w:szCs w:val="24"/>
        </w:rPr>
        <w:t xml:space="preserve"> OK</w:t>
      </w:r>
    </w:p>
    <w:p w:rsidR="00794490" w:rsidRPr="00B556D7" w:rsidRDefault="00794490" w:rsidP="00794490">
      <w:pPr>
        <w:adjustRightInd w:val="0"/>
        <w:spacing w:line="43" w:lineRule="exact"/>
        <w:rPr>
          <w:sz w:val="24"/>
          <w:szCs w:val="24"/>
        </w:rPr>
      </w:pPr>
    </w:p>
    <w:p w:rsidR="00794490" w:rsidRPr="00B556D7" w:rsidRDefault="00794490" w:rsidP="00794490">
      <w:pPr>
        <w:adjustRightInd w:val="0"/>
        <w:ind w:left="720"/>
        <w:rPr>
          <w:sz w:val="24"/>
          <w:szCs w:val="24"/>
        </w:rPr>
      </w:pPr>
      <w:r w:rsidRPr="00B556D7">
        <w:rPr>
          <w:rFonts w:cs="Calibri"/>
          <w:sz w:val="24"/>
          <w:szCs w:val="24"/>
        </w:rPr>
        <w:t>The process of calculating through a function is shown in figure 28.</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6304" behindDoc="1" locked="0" layoutInCell="0" allowOverlap="1">
            <wp:simplePos x="0" y="0"/>
            <wp:positionH relativeFrom="column">
              <wp:posOffset>671195</wp:posOffset>
            </wp:positionH>
            <wp:positionV relativeFrom="paragraph">
              <wp:posOffset>30480</wp:posOffset>
            </wp:positionV>
            <wp:extent cx="4529455" cy="2076450"/>
            <wp:effectExtent l="0" t="0" r="4445" b="0"/>
            <wp:wrapNone/>
            <wp:docPr id="6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9455" cy="20764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44" w:lineRule="exact"/>
        <w:rPr>
          <w:sz w:val="24"/>
          <w:szCs w:val="24"/>
        </w:rPr>
      </w:pPr>
    </w:p>
    <w:p w:rsidR="00794490" w:rsidRPr="00B556D7" w:rsidRDefault="00794490" w:rsidP="00794490">
      <w:pPr>
        <w:adjustRightInd w:val="0"/>
        <w:spacing w:line="239" w:lineRule="auto"/>
        <w:ind w:left="3280"/>
        <w:rPr>
          <w:sz w:val="24"/>
          <w:szCs w:val="24"/>
        </w:rPr>
      </w:pPr>
      <w:r w:rsidRPr="00B556D7">
        <w:rPr>
          <w:i/>
          <w:iCs/>
          <w:color w:val="1F497D"/>
          <w:sz w:val="20"/>
          <w:szCs w:val="20"/>
        </w:rPr>
        <w:t>Figure 28: Function Computation</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81" w:name="page19"/>
      <w:bookmarkEnd w:id="81"/>
    </w:p>
    <w:p w:rsidR="00794490" w:rsidRPr="00B556D7" w:rsidRDefault="00794490" w:rsidP="00794490">
      <w:pPr>
        <w:adjustRightInd w:val="0"/>
        <w:spacing w:line="253" w:lineRule="exact"/>
        <w:rPr>
          <w:sz w:val="24"/>
          <w:szCs w:val="24"/>
        </w:rPr>
      </w:pPr>
    </w:p>
    <w:p w:rsidR="00794490" w:rsidRPr="00B556D7" w:rsidRDefault="00794490" w:rsidP="00794490">
      <w:pPr>
        <w:adjustRightInd w:val="0"/>
        <w:rPr>
          <w:b/>
          <w:sz w:val="28"/>
          <w:szCs w:val="28"/>
        </w:rPr>
      </w:pPr>
      <w:r w:rsidRPr="00B556D7">
        <w:rPr>
          <w:rFonts w:cs="Calibri"/>
          <w:b/>
          <w:sz w:val="28"/>
          <w:szCs w:val="28"/>
        </w:rPr>
        <w:t>Function Library</w:t>
      </w:r>
    </w:p>
    <w:p w:rsidR="00794490" w:rsidRPr="00B556D7" w:rsidRDefault="00794490" w:rsidP="00794490">
      <w:pPr>
        <w:adjustRightInd w:val="0"/>
        <w:spacing w:line="63" w:lineRule="exact"/>
        <w:rPr>
          <w:sz w:val="24"/>
          <w:szCs w:val="24"/>
        </w:rPr>
      </w:pPr>
    </w:p>
    <w:p w:rsidR="00794490" w:rsidRPr="00B556D7" w:rsidRDefault="00794490" w:rsidP="00794490">
      <w:pPr>
        <w:adjustRightInd w:val="0"/>
        <w:rPr>
          <w:sz w:val="24"/>
          <w:szCs w:val="24"/>
        </w:rPr>
      </w:pPr>
      <w:r w:rsidRPr="00B556D7">
        <w:rPr>
          <w:rFonts w:cs="Calibri"/>
          <w:sz w:val="24"/>
          <w:szCs w:val="24"/>
        </w:rPr>
        <w:t>The function library is a large group of functions on the Formula Tab of the Ribbon.</w:t>
      </w: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AutoSum</w:t>
      </w:r>
      <w:r w:rsidRPr="00B556D7">
        <w:rPr>
          <w:rFonts w:cs="Calibri"/>
          <w:sz w:val="24"/>
          <w:szCs w:val="24"/>
        </w:rPr>
        <w:t>: Easily calculates the sum of a range</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Recently</w:t>
      </w:r>
      <w:r w:rsidRPr="00B556D7">
        <w:rPr>
          <w:rFonts w:cs="Calibri"/>
          <w:sz w:val="24"/>
          <w:szCs w:val="24"/>
        </w:rPr>
        <w:t xml:space="preserve"> Used: All recently used functions</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Financial</w:t>
      </w:r>
      <w:r w:rsidRPr="00B556D7">
        <w:rPr>
          <w:rFonts w:cs="Calibri"/>
          <w:sz w:val="24"/>
          <w:szCs w:val="24"/>
        </w:rPr>
        <w:t>: interest, cash flow return rates and additional financial functions</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Logical</w:t>
      </w:r>
      <w:r w:rsidRPr="00B556D7">
        <w:rPr>
          <w:rFonts w:cs="Calibri"/>
          <w:sz w:val="24"/>
          <w:szCs w:val="24"/>
        </w:rPr>
        <w:t>: And, If, True, False, etc.</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Text</w:t>
      </w:r>
      <w:r w:rsidRPr="00B556D7">
        <w:rPr>
          <w:rFonts w:cs="Calibri"/>
          <w:sz w:val="24"/>
          <w:szCs w:val="24"/>
        </w:rPr>
        <w:t>: Text based functions</w:t>
      </w:r>
    </w:p>
    <w:p w:rsidR="00794490" w:rsidRPr="00B556D7" w:rsidRDefault="00794490" w:rsidP="00794490">
      <w:pPr>
        <w:adjustRightInd w:val="0"/>
        <w:spacing w:line="1" w:lineRule="exact"/>
        <w:rPr>
          <w:sz w:val="24"/>
          <w:szCs w:val="24"/>
        </w:rPr>
      </w:pPr>
    </w:p>
    <w:p w:rsidR="00794490" w:rsidRPr="00B556D7" w:rsidRDefault="00794490" w:rsidP="00794490">
      <w:pPr>
        <w:overflowPunct w:val="0"/>
        <w:adjustRightInd w:val="0"/>
        <w:spacing w:line="239" w:lineRule="auto"/>
        <w:ind w:left="1080"/>
        <w:jc w:val="both"/>
        <w:rPr>
          <w:sz w:val="24"/>
          <w:szCs w:val="24"/>
        </w:rPr>
      </w:pPr>
      <w:r w:rsidRPr="00B556D7">
        <w:rPr>
          <w:rFonts w:cs="Arial"/>
          <w:sz w:val="24"/>
          <w:szCs w:val="24"/>
        </w:rPr>
        <w:t>– Date</w:t>
      </w:r>
      <w:r w:rsidRPr="00B556D7">
        <w:rPr>
          <w:rFonts w:cs="Calibri"/>
          <w:sz w:val="24"/>
          <w:szCs w:val="24"/>
        </w:rPr>
        <w:t>&amp; Time: Functions calculated on date and time</w:t>
      </w:r>
    </w:p>
    <w:p w:rsidR="00794490" w:rsidRPr="00B556D7" w:rsidRDefault="00794490" w:rsidP="00794490">
      <w:pPr>
        <w:adjustRightInd w:val="0"/>
        <w:spacing w:line="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Math</w:t>
      </w:r>
      <w:r w:rsidRPr="00B556D7">
        <w:rPr>
          <w:rFonts w:cs="Calibri"/>
          <w:sz w:val="24"/>
          <w:szCs w:val="24"/>
        </w:rPr>
        <w:t>&amp; Trig: Mathematical Functions</w:t>
      </w:r>
    </w:p>
    <w:p w:rsidR="00794490" w:rsidRPr="00B556D7" w:rsidRDefault="00794490" w:rsidP="00794490">
      <w:pPr>
        <w:adjustRightInd w:val="0"/>
        <w:spacing w:line="293" w:lineRule="exact"/>
        <w:rPr>
          <w:sz w:val="24"/>
          <w:szCs w:val="24"/>
        </w:rPr>
      </w:pPr>
    </w:p>
    <w:p w:rsidR="00794490" w:rsidRPr="00B556D7" w:rsidRDefault="00794490" w:rsidP="00794490">
      <w:pPr>
        <w:adjustRightInd w:val="0"/>
        <w:rPr>
          <w:sz w:val="24"/>
          <w:szCs w:val="24"/>
        </w:rPr>
      </w:pPr>
      <w:r w:rsidRPr="00B556D7">
        <w:rPr>
          <w:rFonts w:cs="Calibri"/>
          <w:sz w:val="24"/>
          <w:szCs w:val="24"/>
        </w:rPr>
        <w:t>The categories of Function library is shown in figure 29</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7328" behindDoc="1" locked="0" layoutInCell="0" allowOverlap="1">
            <wp:simplePos x="0" y="0"/>
            <wp:positionH relativeFrom="column">
              <wp:posOffset>1028700</wp:posOffset>
            </wp:positionH>
            <wp:positionV relativeFrom="paragraph">
              <wp:posOffset>27305</wp:posOffset>
            </wp:positionV>
            <wp:extent cx="4324350" cy="1924050"/>
            <wp:effectExtent l="0" t="0" r="0" b="0"/>
            <wp:wrapNone/>
            <wp:docPr id="6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350" cy="192405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97" w:lineRule="exact"/>
        <w:rPr>
          <w:sz w:val="24"/>
          <w:szCs w:val="24"/>
        </w:rPr>
      </w:pPr>
    </w:p>
    <w:p w:rsidR="00794490" w:rsidRDefault="00794490" w:rsidP="00794490">
      <w:pPr>
        <w:adjustRightInd w:val="0"/>
        <w:spacing w:line="239" w:lineRule="auto"/>
        <w:ind w:left="3400"/>
        <w:rPr>
          <w:i/>
          <w:iCs/>
          <w:color w:val="1F497D"/>
          <w:sz w:val="20"/>
          <w:szCs w:val="20"/>
        </w:rPr>
      </w:pPr>
    </w:p>
    <w:p w:rsidR="00794490" w:rsidRDefault="00794490" w:rsidP="00794490">
      <w:pPr>
        <w:adjustRightInd w:val="0"/>
        <w:spacing w:line="239" w:lineRule="auto"/>
        <w:ind w:left="3400"/>
        <w:rPr>
          <w:i/>
          <w:iCs/>
          <w:color w:val="1F497D"/>
          <w:sz w:val="20"/>
          <w:szCs w:val="20"/>
        </w:rPr>
      </w:pPr>
    </w:p>
    <w:p w:rsidR="00794490" w:rsidRDefault="00794490" w:rsidP="00794490">
      <w:pPr>
        <w:adjustRightInd w:val="0"/>
        <w:spacing w:line="239" w:lineRule="auto"/>
        <w:ind w:left="3400"/>
        <w:rPr>
          <w:i/>
          <w:iCs/>
          <w:color w:val="1F497D"/>
          <w:sz w:val="20"/>
          <w:szCs w:val="20"/>
        </w:rPr>
      </w:pPr>
    </w:p>
    <w:p w:rsidR="00794490" w:rsidRDefault="00794490" w:rsidP="00794490">
      <w:pPr>
        <w:adjustRightInd w:val="0"/>
        <w:spacing w:line="239" w:lineRule="auto"/>
        <w:ind w:left="3400"/>
        <w:rPr>
          <w:i/>
          <w:iCs/>
          <w:color w:val="1F497D"/>
          <w:sz w:val="20"/>
          <w:szCs w:val="20"/>
        </w:rPr>
      </w:pPr>
    </w:p>
    <w:p w:rsidR="00794490" w:rsidRDefault="00794490" w:rsidP="00794490">
      <w:pPr>
        <w:adjustRightInd w:val="0"/>
        <w:spacing w:line="239" w:lineRule="auto"/>
        <w:ind w:left="3400"/>
        <w:rPr>
          <w:i/>
          <w:iCs/>
          <w:color w:val="1F497D"/>
          <w:sz w:val="20"/>
          <w:szCs w:val="20"/>
        </w:rPr>
      </w:pPr>
    </w:p>
    <w:p w:rsidR="00794490" w:rsidRPr="00B556D7" w:rsidRDefault="00794490" w:rsidP="00794490">
      <w:pPr>
        <w:adjustRightInd w:val="0"/>
        <w:spacing w:line="239" w:lineRule="auto"/>
        <w:ind w:left="3400"/>
        <w:rPr>
          <w:sz w:val="24"/>
          <w:szCs w:val="24"/>
        </w:rPr>
      </w:pPr>
      <w:r w:rsidRPr="00B556D7">
        <w:rPr>
          <w:i/>
          <w:iCs/>
          <w:color w:val="1F497D"/>
          <w:sz w:val="20"/>
          <w:szCs w:val="20"/>
        </w:rPr>
        <w:t>Figure 29: Function Library</w:t>
      </w:r>
    </w:p>
    <w:p w:rsidR="00794490" w:rsidRPr="00B556D7" w:rsidRDefault="00794490" w:rsidP="00794490">
      <w:pPr>
        <w:adjustRightInd w:val="0"/>
        <w:spacing w:line="200" w:lineRule="exact"/>
        <w:rPr>
          <w:sz w:val="24"/>
          <w:szCs w:val="24"/>
        </w:rPr>
      </w:pPr>
    </w:p>
    <w:p w:rsidR="00794490" w:rsidRDefault="00794490" w:rsidP="00794490">
      <w:pPr>
        <w:adjustRightInd w:val="0"/>
        <w:spacing w:line="368" w:lineRule="exact"/>
        <w:rPr>
          <w:b/>
          <w:sz w:val="24"/>
          <w:szCs w:val="24"/>
        </w:rPr>
      </w:pPr>
    </w:p>
    <w:p w:rsidR="00794490" w:rsidRDefault="00794490" w:rsidP="00794490">
      <w:pPr>
        <w:adjustRightInd w:val="0"/>
        <w:spacing w:line="368" w:lineRule="exact"/>
        <w:rPr>
          <w:b/>
          <w:sz w:val="24"/>
          <w:szCs w:val="24"/>
        </w:rPr>
      </w:pPr>
    </w:p>
    <w:p w:rsidR="00794490" w:rsidRDefault="00794490" w:rsidP="00794490">
      <w:pPr>
        <w:adjustRightInd w:val="0"/>
        <w:spacing w:line="368" w:lineRule="exact"/>
        <w:rPr>
          <w:b/>
          <w:sz w:val="24"/>
          <w:szCs w:val="24"/>
        </w:rPr>
      </w:pPr>
    </w:p>
    <w:p w:rsidR="00794490" w:rsidRDefault="00794490" w:rsidP="00794490">
      <w:pPr>
        <w:adjustRightInd w:val="0"/>
        <w:spacing w:line="368" w:lineRule="exact"/>
        <w:rPr>
          <w:b/>
          <w:sz w:val="24"/>
          <w:szCs w:val="24"/>
        </w:rPr>
      </w:pPr>
    </w:p>
    <w:p w:rsidR="00794490" w:rsidRPr="00B556D7" w:rsidRDefault="00794490" w:rsidP="00794490">
      <w:pPr>
        <w:adjustRightInd w:val="0"/>
        <w:spacing w:line="368" w:lineRule="exact"/>
        <w:rPr>
          <w:b/>
          <w:sz w:val="24"/>
          <w:szCs w:val="24"/>
        </w:rPr>
      </w:pPr>
    </w:p>
    <w:p w:rsidR="00794490" w:rsidRPr="00B556D7" w:rsidRDefault="00794490" w:rsidP="00794490">
      <w:pPr>
        <w:adjustRightInd w:val="0"/>
        <w:rPr>
          <w:b/>
          <w:sz w:val="24"/>
          <w:szCs w:val="24"/>
        </w:rPr>
      </w:pPr>
      <w:r w:rsidRPr="00B556D7">
        <w:rPr>
          <w:rFonts w:cs="Calibri"/>
          <w:b/>
          <w:sz w:val="24"/>
          <w:szCs w:val="24"/>
        </w:rPr>
        <w:t>If-else Formula</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33" w:lineRule="auto"/>
        <w:jc w:val="both"/>
        <w:rPr>
          <w:rFonts w:cs="Calibri"/>
          <w:sz w:val="24"/>
          <w:szCs w:val="24"/>
        </w:rPr>
      </w:pPr>
      <w:r w:rsidRPr="00B556D7">
        <w:rPr>
          <w:rFonts w:cs="Calibri"/>
          <w:sz w:val="24"/>
          <w:szCs w:val="24"/>
        </w:rPr>
        <w:t xml:space="preserve">If-else is an important formula in Microsoft Excel. There are always situations in which you need to decide what you want to do when a particular stage is reached. Suppose you want to apply 5% of tax on all those products whose price is greater than 5000 rupees. To do such a task in Microsoft Excel, you need IF-ELSE formula. Before you apply IF-ELSE formula you need the data again on which you apply the IF-ELSE formula. </w:t>
      </w:r>
    </w:p>
    <w:p w:rsidR="00794490" w:rsidRPr="00B556D7" w:rsidRDefault="00794490" w:rsidP="00794490">
      <w:pPr>
        <w:overflowPunct w:val="0"/>
        <w:adjustRightInd w:val="0"/>
        <w:spacing w:line="233" w:lineRule="auto"/>
        <w:jc w:val="both"/>
        <w:rPr>
          <w:rFonts w:cs="Calibri"/>
          <w:sz w:val="24"/>
          <w:szCs w:val="24"/>
        </w:rPr>
      </w:pPr>
    </w:p>
    <w:p w:rsidR="00794490" w:rsidRPr="00B556D7" w:rsidRDefault="00794490" w:rsidP="00794490">
      <w:pPr>
        <w:overflowPunct w:val="0"/>
        <w:adjustRightInd w:val="0"/>
        <w:spacing w:line="233" w:lineRule="auto"/>
        <w:jc w:val="both"/>
        <w:rPr>
          <w:rFonts w:cs="Calibri"/>
          <w:sz w:val="24"/>
          <w:szCs w:val="24"/>
        </w:rPr>
      </w:pPr>
    </w:p>
    <w:p w:rsidR="00794490" w:rsidRPr="00B556D7" w:rsidRDefault="00794490" w:rsidP="00794490">
      <w:pPr>
        <w:adjustRightInd w:val="0"/>
        <w:spacing w:line="239" w:lineRule="auto"/>
        <w:ind w:left="3240"/>
        <w:rPr>
          <w:sz w:val="24"/>
          <w:szCs w:val="24"/>
        </w:rPr>
      </w:pPr>
    </w:p>
    <w:p w:rsidR="00794490" w:rsidRDefault="00794490" w:rsidP="00794490">
      <w:pPr>
        <w:spacing w:after="375"/>
        <w:rPr>
          <w:b/>
          <w:bCs/>
          <w:color w:val="5F5E5E"/>
          <w:sz w:val="24"/>
          <w:szCs w:val="24"/>
        </w:rPr>
      </w:pPr>
    </w:p>
    <w:p w:rsidR="00794490" w:rsidRDefault="00794490" w:rsidP="00794490">
      <w:pPr>
        <w:spacing w:after="375"/>
        <w:rPr>
          <w:b/>
          <w:bCs/>
          <w:color w:val="5F5E5E"/>
          <w:sz w:val="24"/>
          <w:szCs w:val="24"/>
        </w:rPr>
      </w:pPr>
    </w:p>
    <w:p w:rsidR="00794490" w:rsidRDefault="00794490" w:rsidP="00794490">
      <w:pPr>
        <w:spacing w:after="375"/>
        <w:rPr>
          <w:b/>
          <w:bCs/>
          <w:color w:val="5F5E5E"/>
          <w:sz w:val="24"/>
          <w:szCs w:val="24"/>
        </w:rPr>
      </w:pPr>
    </w:p>
    <w:p w:rsidR="00794490" w:rsidRDefault="00794490" w:rsidP="00794490">
      <w:pPr>
        <w:spacing w:after="375"/>
        <w:rPr>
          <w:b/>
          <w:bCs/>
          <w:color w:val="5F5E5E"/>
          <w:sz w:val="24"/>
          <w:szCs w:val="24"/>
        </w:rPr>
      </w:pPr>
    </w:p>
    <w:p w:rsidR="00794490" w:rsidRDefault="00794490" w:rsidP="00794490">
      <w:pPr>
        <w:spacing w:after="375"/>
        <w:rPr>
          <w:b/>
          <w:bCs/>
          <w:color w:val="5F5E5E"/>
          <w:sz w:val="24"/>
          <w:szCs w:val="24"/>
        </w:rPr>
      </w:pPr>
    </w:p>
    <w:p w:rsidR="00794490" w:rsidRPr="00B556D7" w:rsidRDefault="00794490" w:rsidP="00794490">
      <w:pPr>
        <w:spacing w:after="375"/>
        <w:rPr>
          <w:color w:val="5F5E5E"/>
          <w:sz w:val="24"/>
          <w:szCs w:val="24"/>
        </w:rPr>
      </w:pPr>
      <w:r w:rsidRPr="00B556D7">
        <w:rPr>
          <w:b/>
          <w:bCs/>
          <w:color w:val="5F5E5E"/>
          <w:sz w:val="24"/>
          <w:szCs w:val="24"/>
        </w:rPr>
        <w:t>Example 1:</w:t>
      </w:r>
    </w:p>
    <w:p w:rsidR="00794490" w:rsidRPr="00B556D7" w:rsidRDefault="00794490" w:rsidP="00794490">
      <w:pPr>
        <w:overflowPunct w:val="0"/>
        <w:adjustRightInd w:val="0"/>
        <w:spacing w:line="233" w:lineRule="auto"/>
        <w:jc w:val="both"/>
        <w:rPr>
          <w:rFonts w:cs="Calibri"/>
          <w:sz w:val="24"/>
          <w:szCs w:val="24"/>
        </w:rPr>
      </w:pPr>
    </w:p>
    <w:p w:rsidR="00794490" w:rsidRPr="00B556D7" w:rsidRDefault="00794490" w:rsidP="00794490">
      <w:pPr>
        <w:overflowPunct w:val="0"/>
        <w:adjustRightInd w:val="0"/>
        <w:spacing w:line="233" w:lineRule="auto"/>
        <w:jc w:val="both"/>
        <w:rPr>
          <w:sz w:val="24"/>
          <w:szCs w:val="24"/>
        </w:rPr>
      </w:pPr>
      <w:r w:rsidRPr="00B556D7">
        <w:rPr>
          <w:rFonts w:cs="Calibri"/>
          <w:sz w:val="24"/>
          <w:szCs w:val="24"/>
        </w:rPr>
        <w:t>To apply the IF formula the data is given in figure 30.</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8352" behindDoc="1" locked="0" layoutInCell="0" allowOverlap="1">
            <wp:simplePos x="0" y="0"/>
            <wp:positionH relativeFrom="column">
              <wp:posOffset>-95250</wp:posOffset>
            </wp:positionH>
            <wp:positionV relativeFrom="paragraph">
              <wp:posOffset>34290</wp:posOffset>
            </wp:positionV>
            <wp:extent cx="6122670" cy="2105025"/>
            <wp:effectExtent l="0" t="0" r="0" b="0"/>
            <wp:wrapNone/>
            <wp:docPr id="6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2670" cy="210502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98" w:lineRule="exact"/>
        <w:rPr>
          <w:sz w:val="24"/>
          <w:szCs w:val="24"/>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Default="00794490" w:rsidP="00794490">
      <w:pPr>
        <w:adjustRightInd w:val="0"/>
        <w:spacing w:line="239" w:lineRule="auto"/>
        <w:ind w:left="3100"/>
        <w:rPr>
          <w:i/>
          <w:iCs/>
          <w:color w:val="1F497D"/>
          <w:sz w:val="20"/>
          <w:szCs w:val="20"/>
        </w:rPr>
      </w:pPr>
    </w:p>
    <w:p w:rsidR="00794490" w:rsidRPr="00B556D7" w:rsidRDefault="00794490" w:rsidP="00794490">
      <w:pPr>
        <w:adjustRightInd w:val="0"/>
        <w:spacing w:line="239" w:lineRule="auto"/>
        <w:ind w:left="3100"/>
        <w:rPr>
          <w:sz w:val="24"/>
          <w:szCs w:val="24"/>
        </w:rPr>
      </w:pPr>
      <w:r w:rsidRPr="00B556D7">
        <w:rPr>
          <w:i/>
          <w:iCs/>
          <w:color w:val="1F497D"/>
          <w:sz w:val="20"/>
          <w:szCs w:val="20"/>
        </w:rPr>
        <w:t>Figure 30: Sample Data</w:t>
      </w:r>
    </w:p>
    <w:p w:rsidR="00794490" w:rsidRPr="00B556D7" w:rsidRDefault="00794490" w:rsidP="00794490">
      <w:pPr>
        <w:adjustRightInd w:val="0"/>
        <w:spacing w:line="240" w:lineRule="exact"/>
        <w:rPr>
          <w:sz w:val="24"/>
          <w:szCs w:val="24"/>
        </w:rPr>
      </w:pPr>
    </w:p>
    <w:p w:rsidR="00794490" w:rsidRDefault="00794490" w:rsidP="00794490">
      <w:pPr>
        <w:overflowPunct w:val="0"/>
        <w:adjustRightInd w:val="0"/>
        <w:spacing w:line="254" w:lineRule="auto"/>
        <w:jc w:val="both"/>
        <w:rPr>
          <w:rFonts w:cs="Calibri"/>
          <w:sz w:val="24"/>
          <w:szCs w:val="24"/>
        </w:rPr>
      </w:pPr>
    </w:p>
    <w:p w:rsidR="00794490" w:rsidRDefault="00794490" w:rsidP="00794490">
      <w:pPr>
        <w:overflowPunct w:val="0"/>
        <w:adjustRightInd w:val="0"/>
        <w:spacing w:line="254" w:lineRule="auto"/>
        <w:jc w:val="both"/>
        <w:rPr>
          <w:rFonts w:cs="Calibri"/>
          <w:sz w:val="24"/>
          <w:szCs w:val="24"/>
        </w:rPr>
      </w:pPr>
    </w:p>
    <w:p w:rsidR="00794490" w:rsidRDefault="00794490" w:rsidP="00794490">
      <w:pPr>
        <w:overflowPunct w:val="0"/>
        <w:adjustRightInd w:val="0"/>
        <w:spacing w:line="254" w:lineRule="auto"/>
        <w:jc w:val="both"/>
        <w:rPr>
          <w:rFonts w:cs="Calibri"/>
          <w:sz w:val="24"/>
          <w:szCs w:val="24"/>
        </w:rPr>
      </w:pPr>
    </w:p>
    <w:p w:rsidR="00794490" w:rsidRPr="00B556D7" w:rsidRDefault="00794490" w:rsidP="00794490">
      <w:pPr>
        <w:overflowPunct w:val="0"/>
        <w:adjustRightInd w:val="0"/>
        <w:spacing w:line="254" w:lineRule="auto"/>
        <w:jc w:val="both"/>
        <w:rPr>
          <w:sz w:val="24"/>
          <w:szCs w:val="24"/>
        </w:rPr>
        <w:sectPr w:rsidR="00794490" w:rsidRPr="00B556D7">
          <w:pgSz w:w="12240" w:h="15840"/>
          <w:pgMar w:top="724" w:right="1440" w:bottom="744" w:left="1440" w:header="720" w:footer="720" w:gutter="0"/>
          <w:cols w:space="720" w:equalWidth="0">
            <w:col w:w="9360"/>
          </w:cols>
          <w:noEndnote/>
        </w:sectPr>
      </w:pPr>
      <w:r w:rsidRPr="00B556D7">
        <w:rPr>
          <w:rFonts w:cs="Calibri"/>
          <w:sz w:val="24"/>
          <w:szCs w:val="24"/>
        </w:rPr>
        <w:t xml:space="preserve">Now we want to know whether the products are expensive or cheap. To do so we would apply the IF formula.The condition for expensive is greater than or equal to 50. If the product’s price is greater than or equal to 50 then it is </w:t>
      </w:r>
      <w:r>
        <w:rPr>
          <w:rFonts w:cs="Calibri"/>
          <w:sz w:val="24"/>
          <w:szCs w:val="24"/>
        </w:rPr>
        <w:t>expensive otherwise it is cheap.</w:t>
      </w:r>
    </w:p>
    <w:p w:rsidR="00794490" w:rsidRPr="00B556D7" w:rsidRDefault="00794490" w:rsidP="00794490">
      <w:pPr>
        <w:adjustRightInd w:val="0"/>
        <w:rPr>
          <w:sz w:val="24"/>
          <w:szCs w:val="24"/>
        </w:rPr>
      </w:pPr>
      <w:bookmarkStart w:id="82" w:name="page20"/>
      <w:bookmarkEnd w:id="82"/>
      <w:r w:rsidRPr="00B556D7">
        <w:rPr>
          <w:rFonts w:cs="Calibri"/>
          <w:sz w:val="24"/>
          <w:szCs w:val="24"/>
        </w:rPr>
        <w:lastRenderedPageBreak/>
        <w:t>To apply IF formula, you need to do the following:</w:t>
      </w:r>
    </w:p>
    <w:p w:rsidR="00794490" w:rsidRPr="00B556D7" w:rsidRDefault="00794490" w:rsidP="00794490">
      <w:pPr>
        <w:adjustRightInd w:val="0"/>
        <w:spacing w:line="199"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Select</w:t>
      </w:r>
      <w:r w:rsidRPr="00B556D7">
        <w:rPr>
          <w:rFonts w:cs="Calibri"/>
          <w:sz w:val="24"/>
          <w:szCs w:val="24"/>
        </w:rPr>
        <w:t xml:space="preserve"> the cell where you want to apply the formula</w:t>
      </w:r>
    </w:p>
    <w:p w:rsidR="00794490" w:rsidRPr="00B556D7" w:rsidRDefault="00794490" w:rsidP="00794490">
      <w:pPr>
        <w:adjustRightInd w:val="0"/>
        <w:spacing w:line="45"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Put</w:t>
      </w:r>
      <w:r w:rsidRPr="00B556D7">
        <w:rPr>
          <w:rFonts w:cs="Calibri"/>
          <w:sz w:val="24"/>
          <w:szCs w:val="24"/>
        </w:rPr>
        <w:t xml:space="preserve"> = (equal sign) in that cell</w:t>
      </w:r>
    </w:p>
    <w:p w:rsidR="00794490" w:rsidRPr="00B556D7" w:rsidRDefault="00794490" w:rsidP="00794490">
      <w:pPr>
        <w:adjustRightInd w:val="0"/>
        <w:spacing w:line="43" w:lineRule="exact"/>
        <w:rPr>
          <w:sz w:val="24"/>
          <w:szCs w:val="24"/>
        </w:rPr>
      </w:pPr>
    </w:p>
    <w:p w:rsidR="00794490" w:rsidRPr="00B556D7" w:rsidRDefault="00794490" w:rsidP="00794490">
      <w:pPr>
        <w:overflowPunct w:val="0"/>
        <w:adjustRightInd w:val="0"/>
        <w:ind w:left="1080"/>
        <w:jc w:val="both"/>
        <w:rPr>
          <w:sz w:val="24"/>
          <w:szCs w:val="24"/>
        </w:rPr>
      </w:pPr>
      <w:r w:rsidRPr="00B556D7">
        <w:rPr>
          <w:rFonts w:cs="Arial"/>
          <w:sz w:val="24"/>
          <w:szCs w:val="24"/>
        </w:rPr>
        <w:t>– Then</w:t>
      </w:r>
      <w:r w:rsidRPr="00B556D7">
        <w:rPr>
          <w:rFonts w:cs="Calibri"/>
          <w:sz w:val="24"/>
          <w:szCs w:val="24"/>
        </w:rPr>
        <w:t xml:space="preserve"> write the if formula as shown in figure 31</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49376" behindDoc="1" locked="0" layoutInCell="0" allowOverlap="1">
            <wp:simplePos x="0" y="0"/>
            <wp:positionH relativeFrom="column">
              <wp:posOffset>1781175</wp:posOffset>
            </wp:positionH>
            <wp:positionV relativeFrom="paragraph">
              <wp:posOffset>344170</wp:posOffset>
            </wp:positionV>
            <wp:extent cx="2400300" cy="409575"/>
            <wp:effectExtent l="0" t="0" r="0" b="9525"/>
            <wp:wrapNone/>
            <wp:docPr id="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40957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8" w:lineRule="exact"/>
        <w:rPr>
          <w:sz w:val="24"/>
          <w:szCs w:val="24"/>
        </w:rPr>
      </w:pPr>
    </w:p>
    <w:p w:rsidR="00794490" w:rsidRPr="00B556D7" w:rsidRDefault="00794490" w:rsidP="00794490">
      <w:pPr>
        <w:adjustRightInd w:val="0"/>
        <w:spacing w:line="239" w:lineRule="auto"/>
        <w:ind w:left="3340"/>
        <w:rPr>
          <w:sz w:val="24"/>
          <w:szCs w:val="24"/>
        </w:rPr>
      </w:pPr>
      <w:r w:rsidRPr="00B556D7">
        <w:rPr>
          <w:i/>
          <w:iCs/>
          <w:color w:val="1F497D"/>
          <w:sz w:val="20"/>
          <w:szCs w:val="20"/>
        </w:rPr>
        <w:t>Figure 31: IF formula</w:t>
      </w:r>
    </w:p>
    <w:p w:rsidR="00794490" w:rsidRPr="00B556D7" w:rsidRDefault="00794490" w:rsidP="00794490">
      <w:pPr>
        <w:adjustRightInd w:val="0"/>
        <w:spacing w:line="139" w:lineRule="exact"/>
        <w:rPr>
          <w:sz w:val="24"/>
          <w:szCs w:val="24"/>
        </w:rPr>
      </w:pPr>
    </w:p>
    <w:p w:rsidR="00794490" w:rsidRPr="00B556D7" w:rsidRDefault="00794490" w:rsidP="00794490">
      <w:pPr>
        <w:adjustRightInd w:val="0"/>
        <w:rPr>
          <w:sz w:val="24"/>
          <w:szCs w:val="24"/>
        </w:rPr>
      </w:pPr>
      <w:r w:rsidRPr="00B556D7">
        <w:rPr>
          <w:rFonts w:cs="Calibri"/>
          <w:sz w:val="24"/>
          <w:szCs w:val="24"/>
        </w:rPr>
        <w:t>When you apply the formula shown in Figure 6.26, you will get the result shown in figure 32.</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50400" behindDoc="1" locked="0" layoutInCell="0" allowOverlap="1">
            <wp:simplePos x="0" y="0"/>
            <wp:positionH relativeFrom="column">
              <wp:posOffset>981075</wp:posOffset>
            </wp:positionH>
            <wp:positionV relativeFrom="paragraph">
              <wp:posOffset>188595</wp:posOffset>
            </wp:positionV>
            <wp:extent cx="3990975" cy="1344295"/>
            <wp:effectExtent l="0" t="0" r="9525" b="8255"/>
            <wp:wrapNone/>
            <wp:docPr id="6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975" cy="134429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11" w:lineRule="exact"/>
        <w:rPr>
          <w:sz w:val="24"/>
          <w:szCs w:val="24"/>
        </w:rPr>
      </w:pPr>
    </w:p>
    <w:p w:rsidR="00794490" w:rsidRPr="00B556D7" w:rsidRDefault="00794490" w:rsidP="00794490">
      <w:pPr>
        <w:adjustRightInd w:val="0"/>
        <w:spacing w:line="239" w:lineRule="auto"/>
        <w:ind w:left="3240"/>
        <w:rPr>
          <w:i/>
          <w:iCs/>
          <w:color w:val="1F497D"/>
          <w:sz w:val="20"/>
          <w:szCs w:val="20"/>
        </w:rPr>
      </w:pPr>
      <w:r w:rsidRPr="00B556D7">
        <w:rPr>
          <w:i/>
          <w:iCs/>
          <w:color w:val="1F497D"/>
          <w:sz w:val="20"/>
          <w:szCs w:val="20"/>
        </w:rPr>
        <w:t>Figure 32: IF formula Result</w:t>
      </w:r>
    </w:p>
    <w:p w:rsidR="00794490" w:rsidRPr="00B556D7" w:rsidRDefault="00794490" w:rsidP="00794490">
      <w:pPr>
        <w:adjustRightInd w:val="0"/>
        <w:spacing w:line="239" w:lineRule="auto"/>
        <w:ind w:left="3240"/>
        <w:rPr>
          <w:iCs/>
          <w:color w:val="1F497D"/>
          <w:sz w:val="20"/>
          <w:szCs w:val="20"/>
        </w:rPr>
      </w:pPr>
    </w:p>
    <w:p w:rsidR="00794490" w:rsidRPr="00B556D7" w:rsidRDefault="00794490" w:rsidP="00794490">
      <w:pPr>
        <w:adjustRightInd w:val="0"/>
        <w:spacing w:line="239" w:lineRule="auto"/>
        <w:ind w:left="3240"/>
        <w:rPr>
          <w:sz w:val="24"/>
          <w:szCs w:val="24"/>
        </w:rPr>
      </w:pPr>
    </w:p>
    <w:p w:rsidR="00794490" w:rsidRPr="00B556D7" w:rsidRDefault="00794490" w:rsidP="00794490">
      <w:pPr>
        <w:spacing w:after="375"/>
        <w:rPr>
          <w:b/>
          <w:bCs/>
          <w:color w:val="5F5E5E"/>
          <w:sz w:val="24"/>
          <w:szCs w:val="24"/>
        </w:rPr>
      </w:pPr>
    </w:p>
    <w:p w:rsidR="00794490" w:rsidRPr="00B556D7" w:rsidRDefault="00794490" w:rsidP="00794490">
      <w:pPr>
        <w:spacing w:after="375"/>
        <w:rPr>
          <w:color w:val="5F5E5E"/>
          <w:sz w:val="24"/>
          <w:szCs w:val="24"/>
        </w:rPr>
      </w:pPr>
      <w:r w:rsidRPr="00B556D7">
        <w:rPr>
          <w:b/>
          <w:bCs/>
          <w:color w:val="5F5E5E"/>
          <w:sz w:val="24"/>
          <w:szCs w:val="24"/>
        </w:rPr>
        <w:t>Example 2:</w:t>
      </w:r>
    </w:p>
    <w:p w:rsidR="00794490" w:rsidRPr="00B556D7" w:rsidRDefault="00794490" w:rsidP="00794490">
      <w:pPr>
        <w:spacing w:after="375"/>
        <w:rPr>
          <w:color w:val="5F5E5E"/>
          <w:sz w:val="24"/>
          <w:szCs w:val="24"/>
        </w:rPr>
      </w:pPr>
      <w:r w:rsidRPr="00B556D7">
        <w:rPr>
          <w:color w:val="5F5E5E"/>
          <w:sz w:val="24"/>
          <w:szCs w:val="24"/>
        </w:rPr>
        <w:t>In the second example an Employee Salary table of a company is shown. We have to calculate the bonus for these employees. As you can see in the image the company has a strange criteria for giving bonus to their employees.</w:t>
      </w:r>
    </w:p>
    <w:p w:rsidR="00794490" w:rsidRPr="00B556D7" w:rsidRDefault="00794490" w:rsidP="00794490">
      <w:pPr>
        <w:spacing w:after="375"/>
        <w:rPr>
          <w:color w:val="5F5E5E"/>
          <w:sz w:val="24"/>
          <w:szCs w:val="24"/>
        </w:rPr>
      </w:pPr>
      <w:r w:rsidRPr="00B556D7">
        <w:rPr>
          <w:noProof/>
          <w:color w:val="ED702B"/>
          <w:sz w:val="24"/>
          <w:szCs w:val="24"/>
        </w:rPr>
        <w:lastRenderedPageBreak/>
        <w:drawing>
          <wp:inline distT="0" distB="0" distL="0" distR="0">
            <wp:extent cx="5676900" cy="3114675"/>
            <wp:effectExtent l="0" t="0" r="0" b="9525"/>
            <wp:docPr id="608" name="Picture 76" descr="Excel If function Example 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l If function Example 2">
                      <a:hlinkClick r:id="rId74"/>
                    </pic:cNvPr>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900" cy="3114675"/>
                    </a:xfrm>
                    <a:prstGeom prst="rect">
                      <a:avLst/>
                    </a:prstGeom>
                    <a:noFill/>
                    <a:ln>
                      <a:noFill/>
                    </a:ln>
                  </pic:spPr>
                </pic:pic>
              </a:graphicData>
            </a:graphic>
          </wp:inline>
        </w:drawing>
      </w:r>
    </w:p>
    <w:p w:rsidR="00794490" w:rsidRPr="00B556D7" w:rsidRDefault="00794490" w:rsidP="00794490">
      <w:pPr>
        <w:spacing w:after="375"/>
        <w:rPr>
          <w:color w:val="5F5E5E"/>
          <w:sz w:val="24"/>
          <w:szCs w:val="24"/>
        </w:rPr>
      </w:pPr>
      <w:r w:rsidRPr="00B556D7">
        <w:rPr>
          <w:i/>
          <w:iCs/>
          <w:color w:val="1F497D"/>
          <w:sz w:val="20"/>
          <w:szCs w:val="20"/>
        </w:rPr>
        <w:t xml:space="preserve">                                                                               Figure 33 EXAMPLE 2</w:t>
      </w:r>
    </w:p>
    <w:p w:rsidR="00794490" w:rsidRPr="00B556D7" w:rsidRDefault="00794490" w:rsidP="00794490">
      <w:pPr>
        <w:spacing w:after="375"/>
        <w:rPr>
          <w:color w:val="5F5E5E"/>
          <w:sz w:val="24"/>
          <w:szCs w:val="24"/>
        </w:rPr>
      </w:pPr>
      <w:r w:rsidRPr="00B556D7">
        <w:rPr>
          <w:color w:val="5F5E5E"/>
          <w:sz w:val="24"/>
          <w:szCs w:val="24"/>
        </w:rPr>
        <w:t>The criteria is, if the employee salary is greater than or equal to $ 8000 then bonus will be 15% of the salary otherwise the bonus will be 10% of the salary.</w:t>
      </w:r>
    </w:p>
    <w:p w:rsidR="00794490" w:rsidRPr="00B556D7" w:rsidRDefault="00794490" w:rsidP="00794490">
      <w:pPr>
        <w:spacing w:after="375"/>
        <w:rPr>
          <w:color w:val="5F5E5E"/>
          <w:sz w:val="24"/>
          <w:szCs w:val="24"/>
        </w:rPr>
      </w:pPr>
      <w:r w:rsidRPr="00B556D7">
        <w:rPr>
          <w:color w:val="5F5E5E"/>
          <w:sz w:val="24"/>
          <w:szCs w:val="24"/>
        </w:rPr>
        <w:t>In this scenario we can use the Excel if Statement as: </w:t>
      </w:r>
      <w:r w:rsidRPr="00B556D7">
        <w:rPr>
          <w:rFonts w:cs="Courier New"/>
          <w:color w:val="5F5E5E"/>
          <w:sz w:val="24"/>
          <w:szCs w:val="24"/>
        </w:rPr>
        <w:t>=IF(C2&gt;=8000,C2*15%,C2*10%)</w:t>
      </w:r>
    </w:p>
    <w:p w:rsidR="00794490" w:rsidRPr="00B556D7" w:rsidRDefault="00794490" w:rsidP="00794490">
      <w:pPr>
        <w:spacing w:after="375"/>
        <w:rPr>
          <w:color w:val="5F5E5E"/>
          <w:sz w:val="24"/>
          <w:szCs w:val="24"/>
        </w:rPr>
      </w:pPr>
      <w:r w:rsidRPr="00B556D7">
        <w:rPr>
          <w:color w:val="5F5E5E"/>
          <w:sz w:val="24"/>
          <w:szCs w:val="24"/>
        </w:rPr>
        <w:t>In this formula, first of all we check if the salary of first employee (in C2 cell) is greater than or equal to 8000. If this is true then the formula evaluates an expression (C2 * 15%) otherwise the result should be calculated by the expression (C2 * 10%).</w:t>
      </w:r>
    </w:p>
    <w:p w:rsidR="00794490" w:rsidRPr="00B556D7" w:rsidRDefault="00794490" w:rsidP="00794490">
      <w:pPr>
        <w:spacing w:after="375"/>
        <w:rPr>
          <w:color w:val="5F5E5E"/>
          <w:sz w:val="24"/>
          <w:szCs w:val="24"/>
        </w:rPr>
      </w:pPr>
      <w:r w:rsidRPr="00B556D7">
        <w:rPr>
          <w:color w:val="5F5E5E"/>
          <w:sz w:val="24"/>
          <w:szCs w:val="24"/>
        </w:rPr>
        <w:t>As the salary of the first employee satisfies the condition i.e. </w:t>
      </w:r>
      <w:r w:rsidRPr="00B556D7">
        <w:rPr>
          <w:rFonts w:cs="Courier New"/>
          <w:color w:val="5F5E5E"/>
          <w:sz w:val="24"/>
          <w:szCs w:val="24"/>
        </w:rPr>
        <w:t>(9,735 &gt;= 8000)</w:t>
      </w:r>
      <w:r w:rsidRPr="00B556D7">
        <w:rPr>
          <w:color w:val="5F5E5E"/>
          <w:sz w:val="24"/>
          <w:szCs w:val="24"/>
        </w:rPr>
        <w:t>. So, the result of this formula is (9,735 x 15%) which comes out to be $ 1460.25.</w:t>
      </w:r>
    </w:p>
    <w:p w:rsidR="00794490" w:rsidRPr="00B556D7" w:rsidRDefault="00794490" w:rsidP="00794490">
      <w:pPr>
        <w:spacing w:after="375"/>
        <w:rPr>
          <w:color w:val="5F5E5E"/>
          <w:sz w:val="24"/>
          <w:szCs w:val="24"/>
        </w:rPr>
      </w:pPr>
      <w:r w:rsidRPr="00B556D7">
        <w:rPr>
          <w:color w:val="5F5E5E"/>
          <w:sz w:val="24"/>
          <w:szCs w:val="24"/>
        </w:rPr>
        <w:t>Similarly for the third employee the formula can be: </w:t>
      </w:r>
      <w:r w:rsidRPr="00B556D7">
        <w:rPr>
          <w:rFonts w:cs="Courier New"/>
          <w:color w:val="5F5E5E"/>
          <w:sz w:val="24"/>
          <w:szCs w:val="24"/>
        </w:rPr>
        <w:t>=IF(C4&gt;=8000,C4*15%,C4*10%)</w:t>
      </w:r>
    </w:p>
    <w:p w:rsidR="00794490" w:rsidRPr="00B556D7" w:rsidRDefault="00794490" w:rsidP="00794490">
      <w:pPr>
        <w:spacing w:after="150"/>
        <w:outlineLvl w:val="2"/>
        <w:rPr>
          <w:rFonts w:cs="Arial"/>
          <w:color w:val="5F5E5E"/>
          <w:sz w:val="24"/>
          <w:szCs w:val="24"/>
        </w:rPr>
      </w:pPr>
      <w:r w:rsidRPr="00B556D7">
        <w:rPr>
          <w:rFonts w:cs="Arial"/>
          <w:color w:val="5F5E5E"/>
          <w:sz w:val="24"/>
          <w:szCs w:val="24"/>
        </w:rPr>
        <w:t>Use of Logical Operators along with IF Statement:</w:t>
      </w:r>
    </w:p>
    <w:p w:rsidR="00794490" w:rsidRPr="00B556D7" w:rsidRDefault="00794490" w:rsidP="00794490">
      <w:pPr>
        <w:spacing w:after="375"/>
        <w:rPr>
          <w:color w:val="5F5E5E"/>
          <w:sz w:val="24"/>
          <w:szCs w:val="24"/>
        </w:rPr>
      </w:pPr>
      <w:r w:rsidRPr="00B556D7">
        <w:rPr>
          <w:color w:val="5F5E5E"/>
          <w:sz w:val="24"/>
          <w:szCs w:val="24"/>
        </w:rPr>
        <w:t>Excel If Statement can also be used along with the logical operators (like AND, OR) for analyzing complex logics. Here I will help you to understand how can these operators be used with IF function.</w:t>
      </w:r>
    </w:p>
    <w:tbl>
      <w:tblPr>
        <w:tblW w:w="0" w:type="auto"/>
        <w:tblCellSpacing w:w="1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930"/>
        <w:gridCol w:w="6946"/>
      </w:tblGrid>
      <w:tr w:rsidR="00794490" w:rsidRPr="00B556D7" w:rsidTr="00794490">
        <w:trPr>
          <w:tblCellSpacing w:w="15" w:type="dxa"/>
        </w:trPr>
        <w:tc>
          <w:tcPr>
            <w:tcW w:w="0" w:type="auto"/>
            <w:shd w:val="clear" w:color="auto" w:fill="104E8B"/>
            <w:vAlign w:val="center"/>
            <w:hideMark/>
          </w:tcPr>
          <w:p w:rsidR="00794490" w:rsidRPr="00B556D7" w:rsidRDefault="00794490" w:rsidP="00794490">
            <w:pPr>
              <w:jc w:val="center"/>
              <w:rPr>
                <w:b/>
                <w:bCs/>
                <w:color w:val="FFFFFF"/>
                <w:sz w:val="21"/>
                <w:szCs w:val="21"/>
              </w:rPr>
            </w:pPr>
            <w:r w:rsidRPr="00B556D7">
              <w:rPr>
                <w:b/>
                <w:bCs/>
                <w:color w:val="FFFFFF"/>
                <w:sz w:val="21"/>
                <w:szCs w:val="21"/>
              </w:rPr>
              <w:t>Operator</w:t>
            </w:r>
          </w:p>
        </w:tc>
        <w:tc>
          <w:tcPr>
            <w:tcW w:w="0" w:type="auto"/>
            <w:shd w:val="clear" w:color="auto" w:fill="104E8B"/>
            <w:vAlign w:val="center"/>
            <w:hideMark/>
          </w:tcPr>
          <w:p w:rsidR="00794490" w:rsidRPr="00B556D7" w:rsidRDefault="00794490" w:rsidP="00794490">
            <w:pPr>
              <w:jc w:val="center"/>
              <w:rPr>
                <w:b/>
                <w:bCs/>
                <w:color w:val="FFFFFF"/>
                <w:sz w:val="21"/>
                <w:szCs w:val="21"/>
              </w:rPr>
            </w:pPr>
            <w:r w:rsidRPr="00B556D7">
              <w:rPr>
                <w:b/>
                <w:bCs/>
                <w:color w:val="FFFFFF"/>
                <w:sz w:val="21"/>
                <w:szCs w:val="21"/>
              </w:rPr>
              <w:t>Explanation</w:t>
            </w:r>
          </w:p>
        </w:tc>
      </w:tr>
      <w:tr w:rsidR="00794490" w:rsidRPr="00B556D7" w:rsidTr="00794490">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794490" w:rsidRPr="00B556D7" w:rsidRDefault="00794490" w:rsidP="00794490">
            <w:pPr>
              <w:spacing w:before="45" w:after="45"/>
              <w:ind w:left="45" w:right="45"/>
              <w:rPr>
                <w:sz w:val="21"/>
                <w:szCs w:val="21"/>
              </w:rPr>
            </w:pPr>
            <w:r w:rsidRPr="00B556D7">
              <w:rPr>
                <w:sz w:val="21"/>
                <w:szCs w:val="21"/>
              </w:rPr>
              <w:t>AND</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794490" w:rsidRPr="00B556D7" w:rsidRDefault="00794490" w:rsidP="00794490">
            <w:pPr>
              <w:spacing w:before="45" w:after="45"/>
              <w:ind w:left="45" w:right="45"/>
              <w:rPr>
                <w:sz w:val="21"/>
                <w:szCs w:val="21"/>
              </w:rPr>
            </w:pPr>
            <w:r w:rsidRPr="00B556D7">
              <w:rPr>
                <w:sz w:val="21"/>
                <w:szCs w:val="21"/>
              </w:rPr>
              <w:t>AND function only results into ‘True’ when all the conditions inside it are met.</w:t>
            </w:r>
          </w:p>
        </w:tc>
      </w:tr>
      <w:tr w:rsidR="00794490" w:rsidRPr="00B556D7" w:rsidTr="00794490">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794490" w:rsidRPr="00B556D7" w:rsidRDefault="00794490" w:rsidP="00794490">
            <w:pPr>
              <w:spacing w:before="45" w:after="45"/>
              <w:ind w:left="45" w:right="45"/>
              <w:rPr>
                <w:sz w:val="21"/>
                <w:szCs w:val="21"/>
              </w:rPr>
            </w:pPr>
            <w:r w:rsidRPr="00B556D7">
              <w:rPr>
                <w:sz w:val="21"/>
                <w:szCs w:val="21"/>
              </w:rPr>
              <w:t>OR</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794490" w:rsidRPr="00B556D7" w:rsidRDefault="00794490" w:rsidP="00794490">
            <w:pPr>
              <w:spacing w:before="45" w:after="45"/>
              <w:ind w:left="45" w:right="45"/>
              <w:rPr>
                <w:sz w:val="21"/>
                <w:szCs w:val="21"/>
              </w:rPr>
            </w:pPr>
            <w:r w:rsidRPr="00B556D7">
              <w:rPr>
                <w:sz w:val="21"/>
                <w:szCs w:val="21"/>
              </w:rPr>
              <w:t>OR Function results into ‘True’ when any one of the conditions is met.</w:t>
            </w:r>
          </w:p>
        </w:tc>
      </w:tr>
    </w:tbl>
    <w:p w:rsidR="00794490" w:rsidRPr="00B556D7" w:rsidRDefault="00794490" w:rsidP="00794490">
      <w:pPr>
        <w:spacing w:after="375"/>
        <w:rPr>
          <w:color w:val="5F5E5E"/>
          <w:sz w:val="24"/>
          <w:szCs w:val="24"/>
        </w:rPr>
      </w:pPr>
      <w:r w:rsidRPr="00B556D7">
        <w:rPr>
          <w:color w:val="5F5E5E"/>
          <w:sz w:val="24"/>
          <w:szCs w:val="24"/>
        </w:rPr>
        <w:t xml:space="preserve">                                                 </w:t>
      </w:r>
      <w:r w:rsidRPr="00B556D7">
        <w:rPr>
          <w:i/>
          <w:iCs/>
          <w:color w:val="1F497D"/>
          <w:sz w:val="20"/>
          <w:szCs w:val="20"/>
        </w:rPr>
        <w:t>Figure 34</w:t>
      </w:r>
      <w:r w:rsidRPr="00B556D7">
        <w:rPr>
          <w:i/>
          <w:iCs/>
          <w:color w:val="1F497D"/>
          <w:sz w:val="20"/>
          <w:szCs w:val="20"/>
        </w:rPr>
        <w:tab/>
        <w:t>LOGICAL OPERATORS</w:t>
      </w:r>
    </w:p>
    <w:p w:rsidR="00794490" w:rsidRPr="00B556D7" w:rsidRDefault="00794490" w:rsidP="00794490">
      <w:pPr>
        <w:spacing w:after="375"/>
        <w:rPr>
          <w:color w:val="5F5E5E"/>
          <w:sz w:val="24"/>
          <w:szCs w:val="24"/>
        </w:rPr>
      </w:pPr>
      <w:r w:rsidRPr="00B556D7">
        <w:rPr>
          <w:color w:val="5F5E5E"/>
          <w:sz w:val="24"/>
          <w:szCs w:val="24"/>
        </w:rPr>
        <w:lastRenderedPageBreak/>
        <w:t>The syntax of AND Function in Excel is: </w:t>
      </w:r>
      <w:r w:rsidRPr="00B556D7">
        <w:rPr>
          <w:rFonts w:cs="Courier New"/>
          <w:color w:val="5F5E5E"/>
          <w:sz w:val="24"/>
          <w:szCs w:val="24"/>
        </w:rPr>
        <w:t>=AND(Logic1, Logic2, logic_n)</w:t>
      </w:r>
    </w:p>
    <w:p w:rsidR="00794490" w:rsidRPr="00B556D7" w:rsidRDefault="00794490" w:rsidP="00794490">
      <w:pPr>
        <w:spacing w:after="375"/>
        <w:rPr>
          <w:color w:val="5F5E5E"/>
          <w:sz w:val="24"/>
          <w:szCs w:val="24"/>
        </w:rPr>
      </w:pPr>
      <w:r w:rsidRPr="00B556D7">
        <w:rPr>
          <w:color w:val="5F5E5E"/>
          <w:sz w:val="24"/>
          <w:szCs w:val="24"/>
        </w:rPr>
        <w:t>The syntax of OR Function in Excel is: </w:t>
      </w:r>
      <w:r w:rsidRPr="00B556D7">
        <w:rPr>
          <w:rFonts w:cs="Courier New"/>
          <w:color w:val="5F5E5E"/>
          <w:sz w:val="24"/>
          <w:szCs w:val="24"/>
        </w:rPr>
        <w:t>=OR(Logic1, Logic2, logic_n)</w:t>
      </w:r>
    </w:p>
    <w:p w:rsidR="00794490" w:rsidRPr="00B556D7" w:rsidRDefault="00794490" w:rsidP="00794490">
      <w:pPr>
        <w:spacing w:after="375"/>
        <w:rPr>
          <w:color w:val="5F5E5E"/>
          <w:sz w:val="24"/>
          <w:szCs w:val="24"/>
        </w:rPr>
      </w:pPr>
      <w:r w:rsidRPr="00B556D7">
        <w:rPr>
          <w:color w:val="5F5E5E"/>
          <w:sz w:val="24"/>
          <w:szCs w:val="24"/>
        </w:rPr>
        <w:t>Now let’s move to an example to understand how these functions can be used along with the IF function.</w:t>
      </w:r>
    </w:p>
    <w:p w:rsidR="00794490" w:rsidRPr="00B556D7" w:rsidRDefault="00794490" w:rsidP="00794490">
      <w:pPr>
        <w:spacing w:after="375"/>
        <w:rPr>
          <w:color w:val="5F5E5E"/>
          <w:sz w:val="24"/>
          <w:szCs w:val="24"/>
        </w:rPr>
      </w:pPr>
      <w:r w:rsidRPr="00B556D7">
        <w:rPr>
          <w:b/>
          <w:bCs/>
          <w:color w:val="5F5E5E"/>
          <w:sz w:val="24"/>
          <w:szCs w:val="24"/>
        </w:rPr>
        <w:t>Example 3:</w:t>
      </w:r>
    </w:p>
    <w:p w:rsidR="00794490" w:rsidRPr="00B556D7" w:rsidRDefault="00794490" w:rsidP="00794490">
      <w:pPr>
        <w:spacing w:after="375"/>
        <w:rPr>
          <w:color w:val="5F5E5E"/>
          <w:sz w:val="24"/>
          <w:szCs w:val="24"/>
        </w:rPr>
      </w:pPr>
      <w:r w:rsidRPr="00B556D7">
        <w:rPr>
          <w:noProof/>
          <w:color w:val="ED702B"/>
          <w:sz w:val="24"/>
          <w:szCs w:val="24"/>
        </w:rPr>
        <w:drawing>
          <wp:inline distT="0" distB="0" distL="0" distR="0">
            <wp:extent cx="6000750" cy="2424901"/>
            <wp:effectExtent l="0" t="0" r="0" b="0"/>
            <wp:docPr id="609" name="Picture 77" descr="Excel If Function Exampl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If Function Example">
                      <a:hlinkClick r:id="rId76"/>
                    </pic:cNvPr>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2773" cy="2425719"/>
                    </a:xfrm>
                    <a:prstGeom prst="rect">
                      <a:avLst/>
                    </a:prstGeom>
                    <a:noFill/>
                    <a:ln>
                      <a:noFill/>
                    </a:ln>
                  </pic:spPr>
                </pic:pic>
              </a:graphicData>
            </a:graphic>
          </wp:inline>
        </w:drawing>
      </w:r>
    </w:p>
    <w:p w:rsidR="00794490" w:rsidRPr="00B556D7" w:rsidRDefault="00794490" w:rsidP="00794490">
      <w:pPr>
        <w:spacing w:after="375"/>
        <w:rPr>
          <w:color w:val="5F5E5E"/>
          <w:sz w:val="24"/>
          <w:szCs w:val="24"/>
        </w:rPr>
      </w:pPr>
      <w:r w:rsidRPr="00B556D7">
        <w:rPr>
          <w:i/>
          <w:iCs/>
          <w:color w:val="1F497D"/>
          <w:sz w:val="20"/>
          <w:szCs w:val="20"/>
        </w:rPr>
        <w:t xml:space="preserve">                                                                 Figure 35 EXAMPLE 3</w:t>
      </w:r>
    </w:p>
    <w:p w:rsidR="00794490" w:rsidRPr="00B556D7" w:rsidRDefault="00794490" w:rsidP="00794490">
      <w:pPr>
        <w:spacing w:after="375"/>
        <w:rPr>
          <w:color w:val="5F5E5E"/>
          <w:sz w:val="24"/>
          <w:szCs w:val="24"/>
        </w:rPr>
      </w:pPr>
      <w:r w:rsidRPr="00B556D7">
        <w:rPr>
          <w:color w:val="5F5E5E"/>
          <w:sz w:val="24"/>
          <w:szCs w:val="24"/>
        </w:rPr>
        <w:t>In this example, another company wants to give bonus to its senior employees. The company comes up with a criteria that any employee who has at-least 5 years of experience (5 years or more) and whose salary is greater than 12000 will be considered a senior employee. And such an employee will be eligible for a bonus equal to 20% of salary.</w:t>
      </w:r>
    </w:p>
    <w:p w:rsidR="00794490" w:rsidRPr="00B556D7" w:rsidRDefault="00794490" w:rsidP="00794490">
      <w:pPr>
        <w:spacing w:after="375"/>
        <w:rPr>
          <w:color w:val="5F5E5E"/>
          <w:sz w:val="24"/>
          <w:szCs w:val="24"/>
        </w:rPr>
      </w:pPr>
      <w:r w:rsidRPr="00B556D7">
        <w:rPr>
          <w:color w:val="5F5E5E"/>
          <w:sz w:val="24"/>
          <w:szCs w:val="24"/>
        </w:rPr>
        <w:t>In such a scenario you cannot create an IF statement without using a logical operator. So, in this scenario we can create the if statement as:</w:t>
      </w:r>
    </w:p>
    <w:p w:rsidR="00794490" w:rsidRPr="00B556D7" w:rsidRDefault="00794490" w:rsidP="00794490">
      <w:pPr>
        <w:spacing w:after="375"/>
        <w:rPr>
          <w:color w:val="5F5E5E"/>
          <w:sz w:val="24"/>
          <w:szCs w:val="24"/>
        </w:rPr>
      </w:pPr>
      <w:r w:rsidRPr="00B556D7">
        <w:rPr>
          <w:rFonts w:cs="Courier New"/>
          <w:color w:val="5F5E5E"/>
          <w:sz w:val="24"/>
          <w:szCs w:val="24"/>
        </w:rPr>
        <w:t>=IF(AND(C2&gt;=5,D2&gt;=12000),D2*20%,"No Bonus")</w:t>
      </w:r>
    </w:p>
    <w:p w:rsidR="00794490" w:rsidRPr="00B556D7" w:rsidRDefault="00794490" w:rsidP="00794490">
      <w:pPr>
        <w:spacing w:after="375"/>
        <w:rPr>
          <w:color w:val="5F5E5E"/>
          <w:sz w:val="24"/>
          <w:szCs w:val="24"/>
        </w:rPr>
      </w:pPr>
      <w:r w:rsidRPr="00B556D7">
        <w:rPr>
          <w:color w:val="5F5E5E"/>
          <w:sz w:val="24"/>
          <w:szCs w:val="24"/>
        </w:rPr>
        <w:t>Here, in the AND function we have used two conditions, i.e. if C2 (Experience of 1</w:t>
      </w:r>
      <w:r w:rsidRPr="00B556D7">
        <w:rPr>
          <w:color w:val="5F5E5E"/>
          <w:sz w:val="24"/>
          <w:szCs w:val="24"/>
          <w:vertAlign w:val="superscript"/>
        </w:rPr>
        <w:t>st</w:t>
      </w:r>
      <w:r w:rsidRPr="00B556D7">
        <w:rPr>
          <w:color w:val="5F5E5E"/>
          <w:sz w:val="24"/>
          <w:szCs w:val="24"/>
        </w:rPr>
        <w:t> Employee) is greater than or equal to 5 and if D2 (Salary of 1</w:t>
      </w:r>
      <w:r w:rsidRPr="00B556D7">
        <w:rPr>
          <w:color w:val="5F5E5E"/>
          <w:sz w:val="24"/>
          <w:szCs w:val="24"/>
          <w:vertAlign w:val="superscript"/>
        </w:rPr>
        <w:t>st</w:t>
      </w:r>
      <w:r w:rsidRPr="00B556D7">
        <w:rPr>
          <w:color w:val="5F5E5E"/>
          <w:sz w:val="24"/>
          <w:szCs w:val="24"/>
        </w:rPr>
        <w:t> Employee) is greater than or equal to 12000. If both these condition are ‘True’ then only the output of AND will be ‘TRUE’ if any one of the value is ‘FALSE’ then AND Function will result into ‘FALSE’</w:t>
      </w:r>
    </w:p>
    <w:p w:rsidR="00794490" w:rsidRPr="00B556D7" w:rsidRDefault="00794490" w:rsidP="00794490">
      <w:pPr>
        <w:spacing w:after="375"/>
        <w:rPr>
          <w:color w:val="5F5E5E"/>
          <w:sz w:val="24"/>
          <w:szCs w:val="24"/>
        </w:rPr>
      </w:pPr>
      <w:r w:rsidRPr="00B556D7">
        <w:rPr>
          <w:color w:val="5F5E5E"/>
          <w:sz w:val="24"/>
          <w:szCs w:val="24"/>
        </w:rPr>
        <w:t>In this example for the first employee the experience is 6.4 years but the salary is less than 12000. So, the first employee won’t be eligible for any bonus.</w:t>
      </w:r>
    </w:p>
    <w:p w:rsidR="00794490" w:rsidRPr="00B556D7" w:rsidRDefault="00794490" w:rsidP="00794490">
      <w:pPr>
        <w:spacing w:after="375"/>
        <w:rPr>
          <w:color w:val="5F5E5E"/>
          <w:sz w:val="24"/>
          <w:szCs w:val="24"/>
        </w:rPr>
      </w:pPr>
    </w:p>
    <w:p w:rsidR="00794490" w:rsidRPr="00B556D7" w:rsidRDefault="00794490" w:rsidP="00794490">
      <w:pPr>
        <w:spacing w:after="375"/>
        <w:rPr>
          <w:color w:val="5F5E5E"/>
          <w:sz w:val="28"/>
          <w:szCs w:val="28"/>
        </w:rPr>
      </w:pPr>
      <w:r w:rsidRPr="00B556D7">
        <w:rPr>
          <w:color w:val="5F5E5E"/>
          <w:sz w:val="28"/>
          <w:szCs w:val="28"/>
        </w:rPr>
        <w:lastRenderedPageBreak/>
        <w:t>Nested IF STATEMENT:</w:t>
      </w:r>
    </w:p>
    <w:p w:rsidR="00794490" w:rsidRPr="00B556D7" w:rsidRDefault="00794490" w:rsidP="00794490">
      <w:pPr>
        <w:shd w:val="clear" w:color="auto" w:fill="CCCCCC"/>
        <w:spacing w:before="264" w:after="72" w:line="300" w:lineRule="atLeast"/>
        <w:outlineLvl w:val="1"/>
        <w:rPr>
          <w:rFonts w:cs="Helvetica"/>
          <w:b/>
          <w:bCs/>
          <w:color w:val="505050"/>
          <w:sz w:val="28"/>
          <w:szCs w:val="28"/>
        </w:rPr>
      </w:pPr>
      <w:r w:rsidRPr="00B556D7">
        <w:rPr>
          <w:rFonts w:cs="Helvetica"/>
          <w:b/>
          <w:bCs/>
          <w:color w:val="505050"/>
          <w:sz w:val="28"/>
          <w:szCs w:val="28"/>
        </w:rPr>
        <w:t>Calculating commission for a sales team based on monthly sales</w:t>
      </w:r>
    </w:p>
    <w:p w:rsidR="00794490" w:rsidRPr="00B556D7" w:rsidRDefault="00794490" w:rsidP="00794490">
      <w:pPr>
        <w:shd w:val="clear" w:color="auto" w:fill="CCCCCC"/>
        <w:spacing w:after="360" w:line="315" w:lineRule="atLeast"/>
        <w:rPr>
          <w:rFonts w:cs="Helvetica"/>
          <w:color w:val="373737"/>
          <w:sz w:val="21"/>
          <w:szCs w:val="21"/>
        </w:rPr>
      </w:pPr>
      <w:r w:rsidRPr="00B556D7">
        <w:rPr>
          <w:rFonts w:cs="Helvetica"/>
          <w:color w:val="373737"/>
          <w:sz w:val="21"/>
          <w:szCs w:val="21"/>
        </w:rPr>
        <w:t>Imagine you have a sales team of five people, and you need to calculate their commission for the month based on their sales figures.</w:t>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You put the data into the following table:</w:t>
      </w:r>
      <w:r w:rsidRPr="00B556D7">
        <w:rPr>
          <w:rFonts w:cs="Helvetica"/>
          <w:color w:val="373737"/>
          <w:sz w:val="21"/>
          <w:szCs w:val="21"/>
        </w:rPr>
        <w:br/>
      </w:r>
      <w:r w:rsidRPr="00B556D7">
        <w:rPr>
          <w:rFonts w:cs="Helvetica"/>
          <w:noProof/>
          <w:color w:val="373737"/>
          <w:sz w:val="21"/>
          <w:szCs w:val="21"/>
        </w:rPr>
        <w:drawing>
          <wp:inline distT="0" distB="0" distL="0" distR="0">
            <wp:extent cx="2352675" cy="1200150"/>
            <wp:effectExtent l="0" t="0" r="9525" b="0"/>
            <wp:docPr id="610" name="Picture 42" descr="Excel sales team commiss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ales team commission example"/>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2675" cy="1200150"/>
                    </a:xfrm>
                    <a:prstGeom prst="rect">
                      <a:avLst/>
                    </a:prstGeom>
                    <a:noFill/>
                    <a:ln>
                      <a:noFill/>
                    </a:ln>
                  </pic:spPr>
                </pic:pic>
              </a:graphicData>
            </a:graphic>
          </wp:inline>
        </w:drawing>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Your commission plan works as follows:</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If someone sells less than $400 in a month, they get 7% commission.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For sales between $400 and $750, they get 10% commission.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For sales between $750 and $1000, they get 12.5%</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For sales over $1000, they get 16%</w:t>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Rather than calculate each of these commission figures individually, you decide to use a nested IF formula instead. The logical tests you would use in this case are these:</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Is commission less than $400? If TRUE, then calculate commission.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If FALSE, then is commission less than $750? If TRUE then calculate commission.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If FALSE, then is commission less than $1000? If TRUE then calculate commission.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If FALSE, then calculate commission (because it must be more than $1000 - we don't need to do another logical test for this).</w:t>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The formula to represent this to calculate commission for Bob looks like this (I've highlighted the logical tests in bold to help you understand now the formula is put together:</w:t>
      </w:r>
      <w:r w:rsidRPr="00B556D7">
        <w:rPr>
          <w:rFonts w:cs="Helvetica"/>
          <w:color w:val="373737"/>
          <w:sz w:val="21"/>
          <w:szCs w:val="21"/>
        </w:rPr>
        <w:br/>
        <w:t> =IF(</w:t>
      </w:r>
      <w:r w:rsidRPr="00B556D7">
        <w:rPr>
          <w:rFonts w:cs="Helvetica"/>
          <w:b/>
          <w:bCs/>
          <w:color w:val="373737"/>
          <w:sz w:val="21"/>
          <w:szCs w:val="21"/>
        </w:rPr>
        <w:t>B4&lt;400</w:t>
      </w:r>
      <w:r w:rsidRPr="00B556D7">
        <w:rPr>
          <w:rFonts w:cs="Helvetica"/>
          <w:color w:val="373737"/>
          <w:sz w:val="21"/>
          <w:szCs w:val="21"/>
        </w:rPr>
        <w:t>,B4*7%,IF(</w:t>
      </w:r>
      <w:r w:rsidRPr="00B556D7">
        <w:rPr>
          <w:rFonts w:cs="Helvetica"/>
          <w:b/>
          <w:bCs/>
          <w:color w:val="373737"/>
          <w:sz w:val="21"/>
          <w:szCs w:val="21"/>
        </w:rPr>
        <w:t>B4&lt;750</w:t>
      </w:r>
      <w:r w:rsidRPr="00B556D7">
        <w:rPr>
          <w:rFonts w:cs="Helvetica"/>
          <w:color w:val="373737"/>
          <w:sz w:val="21"/>
          <w:szCs w:val="21"/>
        </w:rPr>
        <w:t>,B4*10%,IF(</w:t>
      </w:r>
      <w:r w:rsidRPr="00B556D7">
        <w:rPr>
          <w:rFonts w:cs="Helvetica"/>
          <w:b/>
          <w:bCs/>
          <w:color w:val="373737"/>
          <w:sz w:val="21"/>
          <w:szCs w:val="21"/>
        </w:rPr>
        <w:t>B4&lt;1000</w:t>
      </w:r>
      <w:r w:rsidRPr="00B556D7">
        <w:rPr>
          <w:rFonts w:cs="Helvetica"/>
          <w:color w:val="373737"/>
          <w:sz w:val="21"/>
          <w:szCs w:val="21"/>
        </w:rPr>
        <w:t>,B4*12.5%,B4*16%)))</w:t>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This formula can be confusing the first time you look at it. Let me run through it again.</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The logical test in the first IF statement checks if the sales figure in B4 is less than $400. If it is, it calculates commission at 7% and stops calculating. Otherwise, it must be greater than or equal to $400, so we move on to the next IF statement.</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The logical test in the second IF statement checks if the sales figure in B4 is less than $750. We already know it must be more than $400 or we wouldn't have got to this point. If it is less than $750, it calculates commission at 10%. Otherwise it must be greater than or equal to $750, so we move on to the next IF statement.</w:t>
      </w:r>
    </w:p>
    <w:p w:rsidR="00794490" w:rsidRPr="00B556D7" w:rsidRDefault="00794490" w:rsidP="008B4DBC">
      <w:pPr>
        <w:widowControl/>
        <w:numPr>
          <w:ilvl w:val="1"/>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The logical test in the third and final IF statement checks if the sales figure in B4 is less than $1000. If it is, it calculates commission at 12.5%. Otherwise, it must be greater than or equal to $1000, so it calculates commission at 16%. At this point there are no more IF statements, no more logical tests we need to do, and we have our answer.</w:t>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 xml:space="preserve">Here's how our spreadsheet example looks once the formula has been entered into the Commission column. I've put the formula for each sales person in the cell next to the commission calculation so you can see how it </w:t>
      </w:r>
      <w:r w:rsidRPr="00B556D7">
        <w:rPr>
          <w:rFonts w:cs="Helvetica"/>
          <w:color w:val="373737"/>
          <w:sz w:val="21"/>
          <w:szCs w:val="21"/>
        </w:rPr>
        <w:lastRenderedPageBreak/>
        <w:t>looks:</w:t>
      </w:r>
      <w:r w:rsidRPr="00B556D7">
        <w:rPr>
          <w:rFonts w:cs="Helvetica"/>
          <w:color w:val="373737"/>
          <w:sz w:val="21"/>
          <w:szCs w:val="21"/>
        </w:rPr>
        <w:br/>
      </w:r>
      <w:r w:rsidRPr="00B556D7">
        <w:rPr>
          <w:rFonts w:cs="Helvetica"/>
          <w:noProof/>
          <w:color w:val="373737"/>
          <w:sz w:val="21"/>
          <w:szCs w:val="21"/>
        </w:rPr>
        <w:drawing>
          <wp:inline distT="0" distB="0" distL="0" distR="0">
            <wp:extent cx="5781675" cy="1190625"/>
            <wp:effectExtent l="0" t="0" r="9525" b="9525"/>
            <wp:docPr id="611" name="Picture 43" descr="Complete worked example of calculating commission using nested 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worked example of calculating commission using nested IF statements"/>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1675" cy="1190625"/>
                    </a:xfrm>
                    <a:prstGeom prst="rect">
                      <a:avLst/>
                    </a:prstGeom>
                    <a:noFill/>
                    <a:ln>
                      <a:noFill/>
                    </a:ln>
                  </pic:spPr>
                </pic:pic>
              </a:graphicData>
            </a:graphic>
          </wp:inline>
        </w:drawing>
      </w:r>
    </w:p>
    <w:p w:rsidR="00794490" w:rsidRPr="00B556D7" w:rsidRDefault="00794490" w:rsidP="008B4DBC">
      <w:pPr>
        <w:widowControl/>
        <w:numPr>
          <w:ilvl w:val="0"/>
          <w:numId w:val="20"/>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Check Rajiv's commission figure in the table above. Rajiv sold $750 in the month, which is right on the threshold between 10% and 12.5%. What commission does he get? He actually gets 12.5% because the formula checks whether his sales were </w:t>
      </w:r>
      <w:r w:rsidRPr="00B556D7">
        <w:rPr>
          <w:rFonts w:cs="Helvetica"/>
          <w:b/>
          <w:bCs/>
          <w:color w:val="373737"/>
          <w:sz w:val="21"/>
          <w:szCs w:val="21"/>
        </w:rPr>
        <w:t>less than</w:t>
      </w:r>
      <w:r w:rsidRPr="00B556D7">
        <w:rPr>
          <w:rFonts w:cs="Helvetica"/>
          <w:color w:val="373737"/>
          <w:sz w:val="21"/>
          <w:szCs w:val="21"/>
        </w:rPr>
        <w:t> $750, not less than or equal to $750. That means he receives commission at 12.5%. So it's important to pay attention to how you construct your logical tests.</w:t>
      </w:r>
    </w:p>
    <w:p w:rsidR="00794490" w:rsidRPr="00B556D7" w:rsidRDefault="00794490" w:rsidP="00794490">
      <w:pPr>
        <w:shd w:val="clear" w:color="auto" w:fill="CCCCCC"/>
        <w:spacing w:before="264" w:after="72" w:line="300" w:lineRule="atLeast"/>
        <w:outlineLvl w:val="1"/>
        <w:rPr>
          <w:rFonts w:cs="Helvetica"/>
          <w:b/>
          <w:bCs/>
          <w:color w:val="505050"/>
          <w:sz w:val="36"/>
          <w:szCs w:val="36"/>
        </w:rPr>
      </w:pPr>
      <w:r w:rsidRPr="00B556D7">
        <w:rPr>
          <w:rFonts w:cs="Helvetica"/>
          <w:b/>
          <w:bCs/>
          <w:color w:val="505050"/>
          <w:sz w:val="36"/>
          <w:szCs w:val="36"/>
        </w:rPr>
        <w:t>Some things to remember when using nested IF functions</w:t>
      </w:r>
    </w:p>
    <w:p w:rsidR="00794490" w:rsidRPr="00B556D7" w:rsidRDefault="00794490" w:rsidP="00794490">
      <w:pPr>
        <w:shd w:val="clear" w:color="auto" w:fill="CCCCCC"/>
        <w:spacing w:after="360" w:line="315" w:lineRule="atLeast"/>
        <w:rPr>
          <w:rFonts w:cs="Helvetica"/>
          <w:color w:val="373737"/>
          <w:sz w:val="21"/>
          <w:szCs w:val="21"/>
        </w:rPr>
      </w:pPr>
      <w:r w:rsidRPr="00B556D7">
        <w:rPr>
          <w:rFonts w:cs="Helvetica"/>
          <w:color w:val="373737"/>
          <w:sz w:val="21"/>
          <w:szCs w:val="21"/>
        </w:rPr>
        <w:t>Nested IF functions are very powerful, but there are some things to consider before you dive in and start using them.</w:t>
      </w:r>
    </w:p>
    <w:p w:rsidR="00794490" w:rsidRPr="00B556D7" w:rsidRDefault="00794490" w:rsidP="008B4DBC">
      <w:pPr>
        <w:widowControl/>
        <w:numPr>
          <w:ilvl w:val="0"/>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As you can see from the commission formula above, using nested IF statements gets complicated quite quickly. Trying to decipher this takes a moment or two, especially if you haven't looked at the spreadsheet in a while.</w:t>
      </w:r>
    </w:p>
    <w:p w:rsidR="00794490" w:rsidRPr="00B556D7" w:rsidRDefault="00794490" w:rsidP="008B4DBC">
      <w:pPr>
        <w:widowControl/>
        <w:numPr>
          <w:ilvl w:val="0"/>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Making changes is also challenging - imagine if you decided to introduce another commission threshold of $850. You'd need to add another IF function into the formula.</w:t>
      </w:r>
    </w:p>
    <w:p w:rsidR="00794490" w:rsidRPr="00B556D7" w:rsidRDefault="00794490" w:rsidP="008B4DBC">
      <w:pPr>
        <w:widowControl/>
        <w:numPr>
          <w:ilvl w:val="0"/>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You can have up to 64 IF functions nested in a formula in Excel 2007, 2010 and Excel 2013. Excel 2003 only supported 7 IF functions in one formula. That said, if I find myself needing more than 10 I start considering other approaches to my problem - managing that many IF functions in one formula quickly gets complicated, never mind if you have to manage 20, 30, 40 or more.</w:t>
      </w:r>
    </w:p>
    <w:p w:rsidR="00794490" w:rsidRPr="00B556D7" w:rsidRDefault="00794490" w:rsidP="008B4DBC">
      <w:pPr>
        <w:widowControl/>
        <w:numPr>
          <w:ilvl w:val="0"/>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The VLOOKUP function can sometimes be a better solution in a scenario like this. You can see a really good example of where you should </w:t>
      </w:r>
      <w:hyperlink r:id="rId80" w:tgtFrame="_blank" w:history="1">
        <w:r w:rsidRPr="00B556D7">
          <w:rPr>
            <w:rFonts w:cs="Helvetica"/>
            <w:color w:val="1F4F82"/>
            <w:sz w:val="21"/>
            <w:szCs w:val="21"/>
          </w:rPr>
          <w:t>learn how the VLOOKUP function</w:t>
        </w:r>
      </w:hyperlink>
      <w:r w:rsidRPr="00B556D7">
        <w:rPr>
          <w:rFonts w:cs="Helvetica"/>
          <w:color w:val="373737"/>
          <w:sz w:val="21"/>
          <w:szCs w:val="21"/>
        </w:rPr>
        <w:t> works in </w:t>
      </w:r>
      <w:hyperlink r:id="rId81" w:anchor="comment-712" w:tgtFrame="_blank" w:history="1">
        <w:r w:rsidRPr="00B556D7">
          <w:rPr>
            <w:rFonts w:cs="Helvetica"/>
            <w:color w:val="1F4F82"/>
            <w:sz w:val="21"/>
            <w:szCs w:val="21"/>
          </w:rPr>
          <w:t>one of the comments below</w:t>
        </w:r>
      </w:hyperlink>
      <w:r w:rsidRPr="00B556D7">
        <w:rPr>
          <w:rFonts w:cs="Helvetica"/>
          <w:color w:val="373737"/>
          <w:sz w:val="21"/>
          <w:szCs w:val="21"/>
        </w:rPr>
        <w:t>.</w:t>
      </w:r>
    </w:p>
    <w:p w:rsidR="00794490" w:rsidRPr="00B556D7" w:rsidRDefault="00794490" w:rsidP="008B4DBC">
      <w:pPr>
        <w:widowControl/>
        <w:numPr>
          <w:ilvl w:val="0"/>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That's not to say that VLOOKUP is automatically a better solution:</w:t>
      </w:r>
    </w:p>
    <w:p w:rsidR="00794490" w:rsidRPr="00B556D7" w:rsidRDefault="00794490" w:rsidP="008B4DBC">
      <w:pPr>
        <w:widowControl/>
        <w:numPr>
          <w:ilvl w:val="1"/>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A commission spreadsheet like the one shown above is a good example where using VLOOKUP would be a better approach.</w:t>
      </w:r>
    </w:p>
    <w:p w:rsidR="00794490" w:rsidRPr="00B556D7" w:rsidRDefault="00794490" w:rsidP="008B4DBC">
      <w:pPr>
        <w:widowControl/>
        <w:numPr>
          <w:ilvl w:val="1"/>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However, if you needed to use different calculations depending on the outcome of each logical test, then nested IF statements may well be a a better way to go.</w:t>
      </w:r>
    </w:p>
    <w:p w:rsidR="00794490" w:rsidRPr="00B556D7" w:rsidRDefault="00794490" w:rsidP="008B4DBC">
      <w:pPr>
        <w:widowControl/>
        <w:numPr>
          <w:ilvl w:val="1"/>
          <w:numId w:val="21"/>
        </w:numPr>
        <w:shd w:val="clear" w:color="auto" w:fill="CCCCCC"/>
        <w:autoSpaceDE/>
        <w:autoSpaceDN/>
        <w:spacing w:before="100" w:beforeAutospacing="1" w:after="100" w:afterAutospacing="1" w:line="315" w:lineRule="atLeast"/>
        <w:ind w:left="0"/>
        <w:rPr>
          <w:rFonts w:cs="Helvetica"/>
          <w:color w:val="373737"/>
          <w:sz w:val="21"/>
          <w:szCs w:val="21"/>
        </w:rPr>
      </w:pPr>
      <w:r w:rsidRPr="00B556D7">
        <w:rPr>
          <w:rFonts w:cs="Helvetica"/>
          <w:color w:val="373737"/>
          <w:sz w:val="21"/>
          <w:szCs w:val="21"/>
        </w:rPr>
        <w:t>An example might be where sales people who exceed $1000 in sales also get a bonus of $100. The formula would then look like the following, which is not so easy (although not impossible) to do with a VLOOKUP function:</w:t>
      </w:r>
      <w:r w:rsidRPr="00B556D7">
        <w:rPr>
          <w:rFonts w:cs="Helvetica"/>
          <w:color w:val="373737"/>
          <w:sz w:val="21"/>
          <w:szCs w:val="21"/>
        </w:rPr>
        <w:br/>
        <w:t> =IF(</w:t>
      </w:r>
      <w:r w:rsidRPr="00B556D7">
        <w:rPr>
          <w:rFonts w:cs="Helvetica"/>
          <w:b/>
          <w:bCs/>
          <w:color w:val="373737"/>
          <w:sz w:val="21"/>
          <w:szCs w:val="21"/>
        </w:rPr>
        <w:t>B4&lt;400</w:t>
      </w:r>
      <w:r w:rsidRPr="00B556D7">
        <w:rPr>
          <w:rFonts w:cs="Helvetica"/>
          <w:color w:val="373737"/>
          <w:sz w:val="21"/>
          <w:szCs w:val="21"/>
        </w:rPr>
        <w:t>,B4*7%,IF(</w:t>
      </w:r>
      <w:r w:rsidRPr="00B556D7">
        <w:rPr>
          <w:rFonts w:cs="Helvetica"/>
          <w:b/>
          <w:bCs/>
          <w:color w:val="373737"/>
          <w:sz w:val="21"/>
          <w:szCs w:val="21"/>
        </w:rPr>
        <w:t>B4&lt;750</w:t>
      </w:r>
      <w:r w:rsidRPr="00B556D7">
        <w:rPr>
          <w:rFonts w:cs="Helvetica"/>
          <w:color w:val="373737"/>
          <w:sz w:val="21"/>
          <w:szCs w:val="21"/>
        </w:rPr>
        <w:t>,B4*10%,IF(</w:t>
      </w:r>
      <w:r w:rsidRPr="00B556D7">
        <w:rPr>
          <w:rFonts w:cs="Helvetica"/>
          <w:b/>
          <w:bCs/>
          <w:color w:val="373737"/>
          <w:sz w:val="21"/>
          <w:szCs w:val="21"/>
        </w:rPr>
        <w:t>B4&lt;1000</w:t>
      </w:r>
      <w:r w:rsidRPr="00B556D7">
        <w:rPr>
          <w:rFonts w:cs="Helvetica"/>
          <w:color w:val="373737"/>
          <w:sz w:val="21"/>
          <w:szCs w:val="21"/>
        </w:rPr>
        <w:t>,B4*12.5%,B4*16%+100)))</w:t>
      </w:r>
    </w:p>
    <w:p w:rsidR="00794490" w:rsidRPr="00B556D7" w:rsidRDefault="00794490" w:rsidP="00794490">
      <w:pPr>
        <w:spacing w:after="375"/>
        <w:rPr>
          <w:color w:val="5F5E5E"/>
          <w:sz w:val="24"/>
          <w:szCs w:val="24"/>
        </w:rPr>
      </w:pPr>
    </w:p>
    <w:p w:rsidR="00794490" w:rsidRPr="00B556D7" w:rsidRDefault="00794490" w:rsidP="00794490">
      <w:pPr>
        <w:spacing w:after="375"/>
        <w:rPr>
          <w:color w:val="5F5E5E"/>
          <w:sz w:val="24"/>
          <w:szCs w:val="24"/>
        </w:rPr>
      </w:pPr>
    </w:p>
    <w:p w:rsidR="00794490" w:rsidRPr="00B556D7" w:rsidRDefault="00794490" w:rsidP="00794490">
      <w:pPr>
        <w:rPr>
          <w:color w:val="5F5E5E"/>
          <w:sz w:val="24"/>
          <w:szCs w:val="24"/>
        </w:rPr>
      </w:pPr>
      <w:r w:rsidRPr="00B556D7">
        <w:rPr>
          <w:color w:val="5F5E5E"/>
          <w:sz w:val="24"/>
          <w:szCs w:val="24"/>
        </w:rPr>
        <w:br w:type="page"/>
      </w:r>
    </w:p>
    <w:p w:rsidR="00794490" w:rsidRPr="00B556D7" w:rsidRDefault="00794490" w:rsidP="00794490">
      <w:pPr>
        <w:adjustRightInd w:val="0"/>
        <w:spacing w:line="343" w:lineRule="exact"/>
        <w:rPr>
          <w:sz w:val="24"/>
          <w:szCs w:val="24"/>
        </w:rPr>
      </w:pPr>
    </w:p>
    <w:p w:rsidR="00794490" w:rsidRPr="00B556D7" w:rsidRDefault="00794490" w:rsidP="00794490">
      <w:pPr>
        <w:adjustRightInd w:val="0"/>
        <w:rPr>
          <w:b/>
          <w:sz w:val="32"/>
          <w:szCs w:val="32"/>
        </w:rPr>
      </w:pPr>
      <w:r w:rsidRPr="00B556D7">
        <w:rPr>
          <w:rFonts w:cs="Calibri"/>
          <w:b/>
          <w:sz w:val="32"/>
          <w:szCs w:val="32"/>
        </w:rPr>
        <w:t>Percentage Formula</w:t>
      </w:r>
    </w:p>
    <w:p w:rsidR="00794490" w:rsidRPr="00B556D7" w:rsidRDefault="00794490" w:rsidP="00794490">
      <w:pPr>
        <w:adjustRightInd w:val="0"/>
        <w:spacing w:line="116" w:lineRule="exact"/>
        <w:rPr>
          <w:sz w:val="24"/>
          <w:szCs w:val="24"/>
        </w:rPr>
      </w:pPr>
    </w:p>
    <w:p w:rsidR="00794490" w:rsidRPr="00B556D7" w:rsidRDefault="00794490" w:rsidP="00794490">
      <w:pPr>
        <w:overflowPunct w:val="0"/>
        <w:adjustRightInd w:val="0"/>
        <w:spacing w:line="231" w:lineRule="auto"/>
        <w:jc w:val="both"/>
        <w:rPr>
          <w:sz w:val="24"/>
          <w:szCs w:val="24"/>
        </w:rPr>
      </w:pPr>
      <w:r w:rsidRPr="00B556D7">
        <w:rPr>
          <w:rFonts w:cs="Calibri"/>
          <w:sz w:val="24"/>
          <w:szCs w:val="24"/>
        </w:rPr>
        <w:t>There are some situations where you need to find some percent of a particular number, marks, price or the percentage of salary to incremented annually for employees. For all such tasks you need a percentage formula. We would apply a percentage formula for finding out how much sales tax to be applied on the products price. To do so we need the data i.e. prices of products. Figure 33 shows sample data for products</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51424" behindDoc="1" locked="0" layoutInCell="0" allowOverlap="1">
            <wp:simplePos x="0" y="0"/>
            <wp:positionH relativeFrom="column">
              <wp:posOffset>1228725</wp:posOffset>
            </wp:positionH>
            <wp:positionV relativeFrom="paragraph">
              <wp:posOffset>3175</wp:posOffset>
            </wp:positionV>
            <wp:extent cx="3495675" cy="1354455"/>
            <wp:effectExtent l="0" t="0" r="9525" b="0"/>
            <wp:wrapNone/>
            <wp:docPr id="6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5675" cy="135445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35" w:lineRule="exact"/>
        <w:rPr>
          <w:sz w:val="24"/>
          <w:szCs w:val="24"/>
        </w:rPr>
      </w:pPr>
    </w:p>
    <w:p w:rsidR="00794490" w:rsidRPr="00B556D7" w:rsidRDefault="00794490" w:rsidP="00794490">
      <w:pPr>
        <w:adjustRightInd w:val="0"/>
        <w:spacing w:line="239" w:lineRule="auto"/>
        <w:ind w:left="3020"/>
        <w:rPr>
          <w:sz w:val="24"/>
          <w:szCs w:val="24"/>
        </w:rPr>
      </w:pPr>
      <w:r w:rsidRPr="00B556D7">
        <w:rPr>
          <w:i/>
          <w:iCs/>
          <w:color w:val="1F497D"/>
          <w:sz w:val="20"/>
          <w:szCs w:val="20"/>
        </w:rPr>
        <w:t>Figure 33: Data for Percentage Formula</w:t>
      </w:r>
    </w:p>
    <w:p w:rsidR="00794490" w:rsidRPr="00B556D7" w:rsidRDefault="00794490" w:rsidP="00794490">
      <w:pPr>
        <w:adjustRightInd w:val="0"/>
        <w:spacing w:line="201" w:lineRule="exact"/>
        <w:rPr>
          <w:sz w:val="24"/>
          <w:szCs w:val="24"/>
        </w:rPr>
      </w:pPr>
    </w:p>
    <w:p w:rsidR="00794490" w:rsidRPr="00B556D7" w:rsidRDefault="00794490" w:rsidP="00794490">
      <w:pPr>
        <w:adjustRightInd w:val="0"/>
        <w:rPr>
          <w:sz w:val="24"/>
          <w:szCs w:val="24"/>
        </w:rPr>
      </w:pPr>
      <w:r w:rsidRPr="00B556D7">
        <w:rPr>
          <w:rFonts w:cs="Calibri"/>
          <w:sz w:val="24"/>
          <w:szCs w:val="24"/>
        </w:rPr>
        <w:t>We need to find 2% sales tax on product’s prices. To do so you need to do the following:</w:t>
      </w:r>
    </w:p>
    <w:p w:rsidR="00794490" w:rsidRPr="00B556D7" w:rsidRDefault="00794490" w:rsidP="00794490">
      <w:pPr>
        <w:adjustRightInd w:val="0"/>
        <w:spacing w:line="197" w:lineRule="exact"/>
        <w:rPr>
          <w:sz w:val="24"/>
          <w:szCs w:val="24"/>
        </w:rPr>
      </w:pPr>
    </w:p>
    <w:p w:rsidR="00794490" w:rsidRPr="00B556D7" w:rsidRDefault="00794490" w:rsidP="00794490">
      <w:pPr>
        <w:overflowPunct w:val="0"/>
        <w:adjustRightInd w:val="0"/>
        <w:spacing w:line="239" w:lineRule="auto"/>
        <w:ind w:left="360"/>
        <w:jc w:val="both"/>
        <w:rPr>
          <w:sz w:val="24"/>
          <w:szCs w:val="24"/>
        </w:rPr>
      </w:pPr>
      <w:r w:rsidRPr="00B556D7">
        <w:rPr>
          <w:rFonts w:cs="Arial"/>
          <w:sz w:val="24"/>
          <w:szCs w:val="24"/>
        </w:rPr>
        <w:t>– Select</w:t>
      </w:r>
      <w:r w:rsidRPr="00B556D7">
        <w:rPr>
          <w:rFonts w:cs="Calibri"/>
          <w:sz w:val="24"/>
          <w:szCs w:val="24"/>
        </w:rPr>
        <w:t xml:space="preserve"> the cell where you want to apply the formula</w:t>
      </w:r>
    </w:p>
    <w:p w:rsidR="00794490" w:rsidRPr="00B556D7" w:rsidRDefault="00794490" w:rsidP="00794490">
      <w:pPr>
        <w:adjustRightInd w:val="0"/>
        <w:spacing w:line="48" w:lineRule="exact"/>
        <w:rPr>
          <w:sz w:val="24"/>
          <w:szCs w:val="24"/>
        </w:rPr>
      </w:pPr>
    </w:p>
    <w:p w:rsidR="00794490" w:rsidRPr="00B556D7" w:rsidRDefault="00794490" w:rsidP="00794490">
      <w:pPr>
        <w:overflowPunct w:val="0"/>
        <w:adjustRightInd w:val="0"/>
        <w:ind w:left="360"/>
        <w:jc w:val="both"/>
        <w:rPr>
          <w:sz w:val="24"/>
          <w:szCs w:val="24"/>
        </w:rPr>
      </w:pPr>
      <w:r w:rsidRPr="00B556D7">
        <w:rPr>
          <w:rFonts w:cs="Arial"/>
          <w:sz w:val="24"/>
          <w:szCs w:val="24"/>
        </w:rPr>
        <w:t>– Put</w:t>
      </w:r>
      <w:r w:rsidRPr="00B556D7">
        <w:rPr>
          <w:rFonts w:cs="Calibri"/>
          <w:sz w:val="24"/>
          <w:szCs w:val="24"/>
        </w:rPr>
        <w:t xml:space="preserve"> = (equal sign) in that cell</w:t>
      </w:r>
    </w:p>
    <w:p w:rsidR="00794490" w:rsidRPr="00B556D7" w:rsidRDefault="00794490" w:rsidP="00794490">
      <w:pPr>
        <w:adjustRightInd w:val="0"/>
        <w:spacing w:line="42" w:lineRule="exact"/>
        <w:rPr>
          <w:sz w:val="24"/>
          <w:szCs w:val="24"/>
        </w:rPr>
      </w:pPr>
    </w:p>
    <w:p w:rsidR="00794490" w:rsidRPr="00B556D7" w:rsidRDefault="00794490" w:rsidP="00794490">
      <w:pPr>
        <w:overflowPunct w:val="0"/>
        <w:adjustRightInd w:val="0"/>
        <w:ind w:left="360"/>
        <w:jc w:val="both"/>
        <w:rPr>
          <w:sz w:val="24"/>
          <w:szCs w:val="24"/>
        </w:rPr>
      </w:pPr>
      <w:r w:rsidRPr="00B556D7">
        <w:rPr>
          <w:rFonts w:cs="Arial"/>
          <w:sz w:val="24"/>
          <w:szCs w:val="24"/>
        </w:rPr>
        <w:t>– Apply</w:t>
      </w:r>
      <w:r w:rsidRPr="00B556D7">
        <w:rPr>
          <w:rFonts w:cs="Calibri"/>
          <w:sz w:val="24"/>
          <w:szCs w:val="24"/>
        </w:rPr>
        <w:t xml:space="preserve"> the percentage formula as shown in figure 34</w:t>
      </w:r>
    </w:p>
    <w:p w:rsidR="00794490" w:rsidRPr="00B556D7" w:rsidRDefault="00794490" w:rsidP="00794490">
      <w:pPr>
        <w:adjustRightInd w:val="0"/>
        <w:spacing w:line="294"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83" w:name="page21"/>
      <w:bookmarkEnd w:id="83"/>
      <w:r w:rsidRPr="00B556D7">
        <w:rPr>
          <w:noProof/>
        </w:rPr>
        <w:lastRenderedPageBreak/>
        <w:drawing>
          <wp:anchor distT="0" distB="0" distL="114300" distR="114300" simplePos="0" relativeHeight="251752448" behindDoc="1" locked="0" layoutInCell="0" allowOverlap="1">
            <wp:simplePos x="0" y="0"/>
            <wp:positionH relativeFrom="column">
              <wp:posOffset>2533650</wp:posOffset>
            </wp:positionH>
            <wp:positionV relativeFrom="paragraph">
              <wp:posOffset>292735</wp:posOffset>
            </wp:positionV>
            <wp:extent cx="895350" cy="304800"/>
            <wp:effectExtent l="0" t="0" r="0" b="0"/>
            <wp:wrapNone/>
            <wp:docPr id="6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30480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35" w:lineRule="exact"/>
        <w:rPr>
          <w:sz w:val="24"/>
          <w:szCs w:val="24"/>
        </w:rPr>
      </w:pPr>
    </w:p>
    <w:p w:rsidR="00794490" w:rsidRPr="00B556D7" w:rsidRDefault="00794490" w:rsidP="00794490">
      <w:pPr>
        <w:adjustRightInd w:val="0"/>
        <w:spacing w:line="239" w:lineRule="auto"/>
        <w:ind w:left="3400"/>
        <w:rPr>
          <w:sz w:val="24"/>
          <w:szCs w:val="24"/>
        </w:rPr>
      </w:pPr>
      <w:r w:rsidRPr="00B556D7">
        <w:rPr>
          <w:i/>
          <w:iCs/>
          <w:color w:val="1F497D"/>
          <w:sz w:val="20"/>
          <w:szCs w:val="20"/>
        </w:rPr>
        <w:t>Figure 34: Percentage Formula</w:t>
      </w:r>
    </w:p>
    <w:p w:rsidR="00794490" w:rsidRPr="00B556D7" w:rsidRDefault="00794490" w:rsidP="00794490">
      <w:pPr>
        <w:adjustRightInd w:val="0"/>
        <w:spacing w:line="254" w:lineRule="exact"/>
        <w:rPr>
          <w:sz w:val="24"/>
          <w:szCs w:val="24"/>
        </w:rPr>
      </w:pPr>
    </w:p>
    <w:p w:rsidR="00794490" w:rsidRPr="00B556D7" w:rsidRDefault="00794490" w:rsidP="00794490">
      <w:pPr>
        <w:overflowPunct w:val="0"/>
        <w:adjustRightInd w:val="0"/>
        <w:spacing w:line="218" w:lineRule="auto"/>
        <w:ind w:right="120"/>
        <w:rPr>
          <w:sz w:val="24"/>
          <w:szCs w:val="24"/>
        </w:rPr>
      </w:pPr>
      <w:r w:rsidRPr="00B556D7">
        <w:rPr>
          <w:rFonts w:cs="Calibri"/>
          <w:sz w:val="24"/>
          <w:szCs w:val="24"/>
        </w:rPr>
        <w:t>When you would apply the formula you would get the required sales tax as shown in figure 35. Sales tax is shown in Highlighted column.</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53472" behindDoc="1" locked="0" layoutInCell="0" allowOverlap="1">
            <wp:simplePos x="0" y="0"/>
            <wp:positionH relativeFrom="column">
              <wp:posOffset>1171575</wp:posOffset>
            </wp:positionH>
            <wp:positionV relativeFrom="paragraph">
              <wp:posOffset>3810</wp:posOffset>
            </wp:positionV>
            <wp:extent cx="3618230" cy="1254760"/>
            <wp:effectExtent l="0" t="0" r="1270" b="2540"/>
            <wp:wrapNone/>
            <wp:docPr id="2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8230" cy="1254760"/>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78" w:lineRule="exact"/>
        <w:rPr>
          <w:sz w:val="24"/>
          <w:szCs w:val="24"/>
        </w:rPr>
      </w:pPr>
    </w:p>
    <w:p w:rsidR="00794490" w:rsidRPr="00B556D7" w:rsidRDefault="00794490" w:rsidP="00794490">
      <w:pPr>
        <w:adjustRightInd w:val="0"/>
        <w:spacing w:line="239" w:lineRule="auto"/>
        <w:ind w:left="3400"/>
        <w:rPr>
          <w:sz w:val="24"/>
          <w:szCs w:val="24"/>
        </w:rPr>
      </w:pPr>
      <w:r w:rsidRPr="00B556D7">
        <w:rPr>
          <w:i/>
          <w:iCs/>
          <w:color w:val="1F497D"/>
          <w:sz w:val="20"/>
          <w:szCs w:val="20"/>
        </w:rPr>
        <w:t>Figure 35: Percentage Formula</w:t>
      </w:r>
    </w:p>
    <w:p w:rsidR="00794490" w:rsidRPr="00B556D7" w:rsidRDefault="00794490" w:rsidP="00794490">
      <w:pPr>
        <w:adjustRightInd w:val="0"/>
        <w:spacing w:line="240" w:lineRule="exact"/>
        <w:rPr>
          <w:sz w:val="24"/>
          <w:szCs w:val="24"/>
        </w:rPr>
      </w:pPr>
    </w:p>
    <w:p w:rsidR="00794490" w:rsidRPr="00B556D7" w:rsidRDefault="00794490" w:rsidP="00794490">
      <w:pPr>
        <w:pStyle w:val="Heading1"/>
        <w:rPr>
          <w:rFonts w:asciiTheme="minorHAnsi" w:hAnsiTheme="minorHAnsi"/>
        </w:rPr>
      </w:pPr>
      <w:r w:rsidRPr="00B556D7">
        <w:rPr>
          <w:rFonts w:asciiTheme="minorHAnsi" w:hAnsiTheme="minorHAnsi"/>
        </w:rPr>
        <w:t>1.2.5 Data</w:t>
      </w:r>
      <w:r w:rsidRPr="00B556D7">
        <w:rPr>
          <w:rFonts w:asciiTheme="minorHAnsi" w:hAnsiTheme="minorHAnsi"/>
        </w:rPr>
        <w:tab/>
      </w:r>
    </w:p>
    <w:p w:rsidR="00794490" w:rsidRPr="00B556D7" w:rsidRDefault="00794490" w:rsidP="00794490">
      <w:r w:rsidRPr="00B556D7">
        <w:rPr>
          <w:rFonts w:cs="Calibri"/>
          <w:b/>
          <w:bCs/>
          <w:sz w:val="23"/>
          <w:szCs w:val="23"/>
        </w:rPr>
        <w:t>[Expected time = 5 min]</w:t>
      </w:r>
    </w:p>
    <w:p w:rsidR="00794490" w:rsidRPr="00B556D7" w:rsidRDefault="00794490" w:rsidP="00794490">
      <w:pPr>
        <w:adjustRightInd w:val="0"/>
        <w:spacing w:line="115" w:lineRule="exact"/>
        <w:rPr>
          <w:sz w:val="24"/>
          <w:szCs w:val="24"/>
        </w:rPr>
      </w:pPr>
    </w:p>
    <w:p w:rsidR="00794490" w:rsidRPr="00B556D7" w:rsidRDefault="00794490" w:rsidP="00794490">
      <w:pPr>
        <w:overflowPunct w:val="0"/>
        <w:adjustRightInd w:val="0"/>
        <w:spacing w:line="229" w:lineRule="auto"/>
        <w:jc w:val="both"/>
        <w:rPr>
          <w:sz w:val="24"/>
          <w:szCs w:val="24"/>
        </w:rPr>
      </w:pPr>
      <w:r w:rsidRPr="00B556D7">
        <w:rPr>
          <w:rFonts w:cs="Calibri"/>
          <w:sz w:val="24"/>
          <w:szCs w:val="24"/>
        </w:rPr>
        <w:t>In Excel you need to play around data to achieve the desired goals. Therefore the Data tab has very much importance. In this tab you are given with various options that you can apply on the data in the Excel Sheet. We will not be covering everything from this ribbon shown in figure 36. We look at Sorting and filtering and how to get the external data from other sources.</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54496" behindDoc="1" locked="0" layoutInCell="0" allowOverlap="1">
            <wp:simplePos x="0" y="0"/>
            <wp:positionH relativeFrom="column">
              <wp:posOffset>19050</wp:posOffset>
            </wp:positionH>
            <wp:positionV relativeFrom="paragraph">
              <wp:posOffset>2540</wp:posOffset>
            </wp:positionV>
            <wp:extent cx="5934075" cy="828675"/>
            <wp:effectExtent l="0" t="0" r="9525" b="9525"/>
            <wp:wrapNone/>
            <wp:docPr id="2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82867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305" w:lineRule="exact"/>
        <w:rPr>
          <w:sz w:val="24"/>
          <w:szCs w:val="24"/>
        </w:rPr>
      </w:pPr>
    </w:p>
    <w:p w:rsidR="00794490" w:rsidRPr="00B556D7" w:rsidRDefault="00794490" w:rsidP="00794490">
      <w:pPr>
        <w:adjustRightInd w:val="0"/>
        <w:spacing w:line="239" w:lineRule="auto"/>
        <w:ind w:left="3840"/>
        <w:rPr>
          <w:sz w:val="24"/>
          <w:szCs w:val="24"/>
        </w:rPr>
      </w:pPr>
      <w:r w:rsidRPr="00B556D7">
        <w:rPr>
          <w:i/>
          <w:iCs/>
          <w:color w:val="1F497D"/>
          <w:sz w:val="20"/>
          <w:szCs w:val="20"/>
        </w:rPr>
        <w:t>Figure 36: Data Tab</w:t>
      </w:r>
    </w:p>
    <w:p w:rsidR="00794490" w:rsidRPr="00B556D7" w:rsidRDefault="00794490" w:rsidP="00794490">
      <w:pPr>
        <w:adjustRightInd w:val="0"/>
        <w:spacing w:line="240" w:lineRule="exact"/>
        <w:rPr>
          <w:sz w:val="24"/>
          <w:szCs w:val="24"/>
        </w:rPr>
      </w:pPr>
    </w:p>
    <w:p w:rsidR="00794490" w:rsidRPr="00B556D7" w:rsidRDefault="00794490" w:rsidP="00794490">
      <w:pPr>
        <w:adjustRightInd w:val="0"/>
        <w:rPr>
          <w:sz w:val="24"/>
          <w:szCs w:val="24"/>
        </w:rPr>
      </w:pPr>
      <w:r w:rsidRPr="00B556D7">
        <w:rPr>
          <w:rFonts w:cs="Calibri"/>
          <w:sz w:val="24"/>
          <w:szCs w:val="24"/>
        </w:rPr>
        <w:t>Sort &amp; Filter</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25" w:lineRule="auto"/>
        <w:jc w:val="both"/>
        <w:rPr>
          <w:sz w:val="24"/>
          <w:szCs w:val="24"/>
        </w:rPr>
      </w:pPr>
      <w:r w:rsidRPr="00B556D7">
        <w:rPr>
          <w:rFonts w:cs="Calibri"/>
          <w:sz w:val="24"/>
          <w:szCs w:val="24"/>
        </w:rPr>
        <w:t>Sorting and Filtering allow you to manipulate data in a worksheet based on given set of criteria. You can sort the data in ascending and descending order. There are two types of sorts in Microsoft Excel i.e. Basic Sorts and Custom Sorts.</w:t>
      </w:r>
    </w:p>
    <w:p w:rsidR="00794490" w:rsidRPr="00B556D7" w:rsidRDefault="00794490" w:rsidP="00794490">
      <w:pPr>
        <w:adjustRightInd w:val="0"/>
        <w:spacing w:line="282" w:lineRule="exact"/>
        <w:rPr>
          <w:sz w:val="24"/>
          <w:szCs w:val="24"/>
        </w:rPr>
      </w:pPr>
    </w:p>
    <w:p w:rsidR="00794490" w:rsidRPr="00B556D7" w:rsidRDefault="00794490" w:rsidP="00794490">
      <w:pPr>
        <w:adjustRightInd w:val="0"/>
        <w:rPr>
          <w:sz w:val="24"/>
          <w:szCs w:val="24"/>
        </w:rPr>
      </w:pPr>
      <w:r w:rsidRPr="00B556D7">
        <w:rPr>
          <w:rFonts w:cs="Calibri"/>
          <w:sz w:val="24"/>
          <w:szCs w:val="24"/>
        </w:rPr>
        <w:t>Basic Sort</w:t>
      </w:r>
    </w:p>
    <w:p w:rsidR="00794490" w:rsidRPr="00B556D7" w:rsidRDefault="00794490" w:rsidP="00794490">
      <w:pPr>
        <w:adjustRightInd w:val="0"/>
        <w:spacing w:line="113" w:lineRule="exact"/>
        <w:rPr>
          <w:sz w:val="24"/>
          <w:szCs w:val="24"/>
        </w:rPr>
      </w:pPr>
    </w:p>
    <w:p w:rsidR="00794490" w:rsidRPr="00B556D7" w:rsidRDefault="00794490" w:rsidP="00794490">
      <w:pPr>
        <w:overflowPunct w:val="0"/>
        <w:adjustRightInd w:val="0"/>
        <w:spacing w:line="218" w:lineRule="auto"/>
        <w:jc w:val="both"/>
        <w:rPr>
          <w:sz w:val="24"/>
          <w:szCs w:val="24"/>
        </w:rPr>
      </w:pPr>
      <w:r w:rsidRPr="00B556D7">
        <w:rPr>
          <w:rFonts w:cs="Calibri"/>
          <w:sz w:val="24"/>
          <w:szCs w:val="24"/>
        </w:rPr>
        <w:t>To execute a basic descending or ascending sort based on one column perform the following steps:</w:t>
      </w:r>
    </w:p>
    <w:p w:rsidR="00794490" w:rsidRPr="00B556D7" w:rsidRDefault="00794490" w:rsidP="00794490">
      <w:pPr>
        <w:adjustRightInd w:val="0"/>
        <w:spacing w:line="3" w:lineRule="exact"/>
        <w:rPr>
          <w:sz w:val="24"/>
          <w:szCs w:val="24"/>
        </w:rPr>
      </w:pPr>
    </w:p>
    <w:p w:rsidR="00794490" w:rsidRPr="00B556D7" w:rsidRDefault="00794490" w:rsidP="008B4DBC">
      <w:pPr>
        <w:numPr>
          <w:ilvl w:val="0"/>
          <w:numId w:val="16"/>
        </w:numPr>
        <w:overflowPunct w:val="0"/>
        <w:adjustRightInd w:val="0"/>
        <w:jc w:val="both"/>
        <w:rPr>
          <w:rFonts w:cs="Symbol"/>
        </w:rPr>
      </w:pPr>
      <w:r w:rsidRPr="00B556D7">
        <w:rPr>
          <w:rFonts w:cs="Calibri"/>
          <w:sz w:val="24"/>
          <w:szCs w:val="24"/>
        </w:rPr>
        <w:t xml:space="preserve">Highlight the cells that will be sorted </w:t>
      </w:r>
    </w:p>
    <w:p w:rsidR="00794490" w:rsidRPr="00B556D7" w:rsidRDefault="00794490" w:rsidP="008B4DBC">
      <w:pPr>
        <w:numPr>
          <w:ilvl w:val="0"/>
          <w:numId w:val="16"/>
        </w:numPr>
        <w:overflowPunct w:val="0"/>
        <w:adjustRightInd w:val="0"/>
        <w:spacing w:line="239" w:lineRule="auto"/>
        <w:jc w:val="both"/>
        <w:rPr>
          <w:rFonts w:cs="Symbol"/>
        </w:rPr>
      </w:pPr>
      <w:r w:rsidRPr="00B556D7">
        <w:rPr>
          <w:rFonts w:cs="Calibri"/>
          <w:sz w:val="24"/>
          <w:szCs w:val="24"/>
        </w:rPr>
        <w:t xml:space="preserve">Click the Sort &amp; Filter button on the Home tab </w:t>
      </w:r>
    </w:p>
    <w:p w:rsidR="00794490" w:rsidRPr="00B556D7" w:rsidRDefault="00794490" w:rsidP="00794490">
      <w:pPr>
        <w:adjustRightInd w:val="0"/>
        <w:spacing w:line="1" w:lineRule="exact"/>
        <w:rPr>
          <w:rFonts w:cs="Symbol"/>
        </w:rPr>
      </w:pPr>
    </w:p>
    <w:p w:rsidR="00794490" w:rsidRPr="00B556D7" w:rsidRDefault="00794490" w:rsidP="008B4DBC">
      <w:pPr>
        <w:numPr>
          <w:ilvl w:val="0"/>
          <w:numId w:val="16"/>
        </w:numPr>
        <w:overflowPunct w:val="0"/>
        <w:adjustRightInd w:val="0"/>
        <w:jc w:val="both"/>
        <w:rPr>
          <w:rFonts w:cs="Symbol"/>
        </w:rPr>
      </w:pPr>
      <w:r w:rsidRPr="00B556D7">
        <w:rPr>
          <w:rFonts w:cs="Calibri"/>
          <w:sz w:val="24"/>
          <w:szCs w:val="24"/>
        </w:rPr>
        <w:t xml:space="preserve">Click the Sort Ascending (A-Z) button or Sort Descending (Z-A) button </w:t>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24" w:right="1440" w:bottom="744" w:left="1440" w:header="720" w:footer="720" w:gutter="0"/>
          <w:cols w:space="720" w:equalWidth="0">
            <w:col w:w="9360"/>
          </w:cols>
          <w:noEndnote/>
        </w:sectPr>
      </w:pPr>
    </w:p>
    <w:p w:rsidR="00794490" w:rsidRPr="00B556D7" w:rsidRDefault="00794490" w:rsidP="00794490">
      <w:pPr>
        <w:adjustRightInd w:val="0"/>
        <w:spacing w:line="200" w:lineRule="exact"/>
        <w:rPr>
          <w:sz w:val="24"/>
          <w:szCs w:val="24"/>
        </w:rPr>
      </w:pPr>
      <w:bookmarkStart w:id="84" w:name="page22"/>
      <w:bookmarkEnd w:id="84"/>
    </w:p>
    <w:p w:rsidR="00794490" w:rsidRPr="00B556D7" w:rsidRDefault="00794490" w:rsidP="00794490">
      <w:pPr>
        <w:adjustRightInd w:val="0"/>
        <w:spacing w:line="256" w:lineRule="exact"/>
        <w:rPr>
          <w:sz w:val="24"/>
          <w:szCs w:val="24"/>
        </w:rPr>
      </w:pPr>
    </w:p>
    <w:p w:rsidR="00794490" w:rsidRPr="00B556D7" w:rsidRDefault="00794490" w:rsidP="00794490">
      <w:pPr>
        <w:adjustRightInd w:val="0"/>
        <w:rPr>
          <w:sz w:val="24"/>
          <w:szCs w:val="24"/>
        </w:rPr>
      </w:pPr>
      <w:r w:rsidRPr="00B556D7">
        <w:rPr>
          <w:rFonts w:cs="Calibri"/>
          <w:sz w:val="24"/>
          <w:szCs w:val="24"/>
        </w:rPr>
        <w:t>These steps are shown in figure 37.</w:t>
      </w:r>
    </w:p>
    <w:p w:rsidR="00794490" w:rsidRPr="00B556D7" w:rsidRDefault="00794490" w:rsidP="00794490">
      <w:pPr>
        <w:adjustRightInd w:val="0"/>
        <w:spacing w:line="200" w:lineRule="exact"/>
        <w:rPr>
          <w:sz w:val="24"/>
          <w:szCs w:val="24"/>
        </w:rPr>
      </w:pPr>
      <w:r w:rsidRPr="00B556D7">
        <w:rPr>
          <w:noProof/>
        </w:rPr>
        <w:drawing>
          <wp:anchor distT="0" distB="0" distL="114300" distR="114300" simplePos="0" relativeHeight="251755520" behindDoc="1" locked="0" layoutInCell="0" allowOverlap="1">
            <wp:simplePos x="0" y="0"/>
            <wp:positionH relativeFrom="column">
              <wp:posOffset>2428875</wp:posOffset>
            </wp:positionH>
            <wp:positionV relativeFrom="paragraph">
              <wp:posOffset>31115</wp:posOffset>
            </wp:positionV>
            <wp:extent cx="1562100" cy="1952625"/>
            <wp:effectExtent l="0" t="0" r="0" b="9525"/>
            <wp:wrapNone/>
            <wp:docPr id="2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1952625"/>
                    </a:xfrm>
                    <a:prstGeom prst="rect">
                      <a:avLst/>
                    </a:prstGeom>
                    <a:noFill/>
                  </pic:spPr>
                </pic:pic>
              </a:graphicData>
            </a:graphic>
          </wp:anchor>
        </w:drawing>
      </w: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94" w:lineRule="exact"/>
        <w:rPr>
          <w:sz w:val="24"/>
          <w:szCs w:val="24"/>
        </w:rPr>
      </w:pPr>
    </w:p>
    <w:p w:rsidR="00794490" w:rsidRPr="00B556D7" w:rsidRDefault="00794490" w:rsidP="00794490">
      <w:pPr>
        <w:adjustRightInd w:val="0"/>
        <w:ind w:left="3440"/>
        <w:rPr>
          <w:sz w:val="24"/>
          <w:szCs w:val="24"/>
        </w:rPr>
      </w:pPr>
      <w:r w:rsidRPr="00B556D7">
        <w:rPr>
          <w:rFonts w:cs="Arial"/>
          <w:sz w:val="24"/>
          <w:szCs w:val="24"/>
        </w:rPr>
        <w:t>•</w:t>
      </w:r>
    </w:p>
    <w:p w:rsidR="00794490" w:rsidRPr="00B556D7" w:rsidRDefault="00794490" w:rsidP="00794490">
      <w:pPr>
        <w:adjustRightInd w:val="0"/>
        <w:spacing w:line="228" w:lineRule="exact"/>
        <w:rPr>
          <w:sz w:val="24"/>
          <w:szCs w:val="24"/>
        </w:rPr>
      </w:pPr>
    </w:p>
    <w:p w:rsidR="00794490" w:rsidRPr="00B556D7" w:rsidRDefault="00794490" w:rsidP="00794490">
      <w:pPr>
        <w:adjustRightInd w:val="0"/>
        <w:spacing w:line="239" w:lineRule="auto"/>
        <w:ind w:left="3620"/>
        <w:rPr>
          <w:sz w:val="24"/>
          <w:szCs w:val="24"/>
        </w:rPr>
      </w:pPr>
      <w:r w:rsidRPr="00B556D7">
        <w:rPr>
          <w:i/>
          <w:iCs/>
          <w:color w:val="1F497D"/>
          <w:sz w:val="20"/>
          <w:szCs w:val="20"/>
        </w:rPr>
        <w:t>Figure 37: Sort and Filter</w:t>
      </w:r>
    </w:p>
    <w:p w:rsidR="00794490" w:rsidRPr="00B556D7" w:rsidRDefault="00794490" w:rsidP="00794490">
      <w:pPr>
        <w:tabs>
          <w:tab w:val="left" w:pos="1060"/>
          <w:tab w:val="left" w:pos="7080"/>
        </w:tabs>
        <w:adjustRightInd w:val="0"/>
        <w:ind w:left="360"/>
        <w:rPr>
          <w:rFonts w:cs="Calibri"/>
          <w:b/>
          <w:bCs/>
          <w:sz w:val="28"/>
          <w:szCs w:val="28"/>
        </w:rPr>
      </w:pPr>
    </w:p>
    <w:p w:rsidR="00794490" w:rsidRPr="00B556D7" w:rsidRDefault="00794490" w:rsidP="00794490">
      <w:pPr>
        <w:tabs>
          <w:tab w:val="left" w:pos="1060"/>
          <w:tab w:val="left" w:pos="7080"/>
        </w:tabs>
        <w:adjustRightInd w:val="0"/>
        <w:ind w:left="360"/>
        <w:rPr>
          <w:rFonts w:cs="Calibri"/>
          <w:b/>
          <w:bCs/>
          <w:sz w:val="28"/>
          <w:szCs w:val="28"/>
        </w:rPr>
      </w:pPr>
    </w:p>
    <w:p w:rsidR="00794490" w:rsidRPr="00B556D7" w:rsidRDefault="00794490" w:rsidP="00794490">
      <w:pPr>
        <w:tabs>
          <w:tab w:val="left" w:pos="1060"/>
          <w:tab w:val="left" w:pos="7080"/>
        </w:tabs>
        <w:adjustRightInd w:val="0"/>
        <w:ind w:left="360"/>
        <w:rPr>
          <w:rFonts w:cs="Calibri"/>
          <w:b/>
          <w:bCs/>
          <w:sz w:val="28"/>
          <w:szCs w:val="28"/>
        </w:rPr>
      </w:pPr>
    </w:p>
    <w:p w:rsidR="00794490" w:rsidRDefault="00794490" w:rsidP="00794490">
      <w:pPr>
        <w:tabs>
          <w:tab w:val="left" w:pos="1060"/>
          <w:tab w:val="left" w:pos="7080"/>
        </w:tabs>
        <w:adjustRightInd w:val="0"/>
        <w:ind w:left="360"/>
        <w:rPr>
          <w:rFonts w:cs="Calibri"/>
          <w:b/>
          <w:bCs/>
          <w:sz w:val="28"/>
          <w:szCs w:val="28"/>
        </w:rPr>
      </w:pPr>
      <w:r w:rsidRPr="00B556D7">
        <w:rPr>
          <w:rFonts w:cs="Calibri"/>
          <w:b/>
          <w:bCs/>
          <w:sz w:val="28"/>
          <w:szCs w:val="28"/>
        </w:rPr>
        <w:t>Practice Tasks</w:t>
      </w:r>
    </w:p>
    <w:p w:rsidR="00794490" w:rsidRPr="00B556D7" w:rsidRDefault="00794490" w:rsidP="00794490">
      <w:pPr>
        <w:tabs>
          <w:tab w:val="left" w:pos="1060"/>
          <w:tab w:val="left" w:pos="7080"/>
        </w:tabs>
        <w:adjustRightInd w:val="0"/>
        <w:ind w:left="360"/>
        <w:rPr>
          <w:sz w:val="24"/>
          <w:szCs w:val="24"/>
        </w:rPr>
      </w:pPr>
      <w:r w:rsidRPr="000613B5">
        <w:rPr>
          <w:rFonts w:cs="Calibri"/>
          <w:b/>
          <w:bCs/>
          <w:sz w:val="24"/>
          <w:szCs w:val="24"/>
        </w:rPr>
        <w:t>TASK1</w:t>
      </w:r>
      <w:r w:rsidRPr="00B556D7">
        <w:rPr>
          <w:sz w:val="24"/>
          <w:szCs w:val="24"/>
        </w:rPr>
        <w:tab/>
      </w:r>
      <w:r w:rsidRPr="00B556D7">
        <w:rPr>
          <w:rFonts w:cs="Calibri"/>
          <w:b/>
          <w:bCs/>
          <w:sz w:val="24"/>
          <w:szCs w:val="24"/>
        </w:rPr>
        <w:t>[Expected time = 30 min]</w:t>
      </w:r>
    </w:p>
    <w:p w:rsidR="00794490" w:rsidRPr="00B556D7" w:rsidRDefault="00794490" w:rsidP="00794490">
      <w:pPr>
        <w:adjustRightInd w:val="0"/>
        <w:spacing w:line="146" w:lineRule="exact"/>
        <w:rPr>
          <w:sz w:val="24"/>
          <w:szCs w:val="24"/>
        </w:rPr>
      </w:pPr>
    </w:p>
    <w:p w:rsidR="00794490" w:rsidRPr="00B556D7" w:rsidRDefault="00794490" w:rsidP="00794490">
      <w:pPr>
        <w:overflowPunct w:val="0"/>
        <w:adjustRightInd w:val="0"/>
        <w:spacing w:line="225" w:lineRule="auto"/>
        <w:ind w:left="360" w:right="140"/>
        <w:rPr>
          <w:sz w:val="24"/>
          <w:szCs w:val="24"/>
        </w:rPr>
      </w:pPr>
      <w:r w:rsidRPr="00B556D7">
        <w:rPr>
          <w:rFonts w:cs="Calibri"/>
          <w:sz w:val="24"/>
          <w:szCs w:val="24"/>
        </w:rPr>
        <w:t>You are given the sheet below in Figure. You are supposed to create an Excel spreadsheet and fill in the data and then complete the tasks given below. The data is given in the table. Copy this data into a newly created Excel sheet.</w:t>
      </w:r>
    </w:p>
    <w:p w:rsidR="00794490" w:rsidRPr="00B556D7" w:rsidRDefault="00794490" w:rsidP="00794490">
      <w:pPr>
        <w:adjustRightInd w:val="0"/>
        <w:spacing w:line="203" w:lineRule="exact"/>
        <w:rPr>
          <w:sz w:val="24"/>
          <w:szCs w:val="24"/>
        </w:rPr>
      </w:pPr>
    </w:p>
    <w:p w:rsidR="00794490" w:rsidRPr="00B556D7" w:rsidRDefault="00794490" w:rsidP="00794490">
      <w:pPr>
        <w:adjustRightInd w:val="0"/>
        <w:ind w:left="3500"/>
        <w:rPr>
          <w:sz w:val="24"/>
          <w:szCs w:val="24"/>
        </w:rPr>
      </w:pPr>
      <w:r w:rsidRPr="00B556D7">
        <w:rPr>
          <w:rFonts w:cs="Calibri"/>
          <w:sz w:val="24"/>
          <w:szCs w:val="24"/>
        </w:rPr>
        <w:t>Table 1: Sample data for Practice Tasks</w:t>
      </w:r>
    </w:p>
    <w:p w:rsidR="00794490" w:rsidRPr="00B556D7" w:rsidRDefault="00794490" w:rsidP="00794490">
      <w:pPr>
        <w:adjustRightInd w:val="0"/>
        <w:spacing w:line="227" w:lineRule="exact"/>
        <w:rPr>
          <w:sz w:val="24"/>
          <w:szCs w:val="24"/>
        </w:rPr>
      </w:pPr>
    </w:p>
    <w:tbl>
      <w:tblPr>
        <w:tblW w:w="0" w:type="auto"/>
        <w:tblInd w:w="10" w:type="dxa"/>
        <w:tblLayout w:type="fixed"/>
        <w:tblCellMar>
          <w:left w:w="0" w:type="dxa"/>
          <w:right w:w="0" w:type="dxa"/>
        </w:tblCellMar>
        <w:tblLook w:val="0000"/>
      </w:tblPr>
      <w:tblGrid>
        <w:gridCol w:w="820"/>
        <w:gridCol w:w="1260"/>
        <w:gridCol w:w="1540"/>
        <w:gridCol w:w="1620"/>
        <w:gridCol w:w="1340"/>
        <w:gridCol w:w="1440"/>
        <w:gridCol w:w="840"/>
        <w:gridCol w:w="980"/>
      </w:tblGrid>
      <w:tr w:rsidR="00794490" w:rsidRPr="00B556D7" w:rsidTr="00794490">
        <w:trPr>
          <w:trHeight w:val="302"/>
        </w:trPr>
        <w:tc>
          <w:tcPr>
            <w:tcW w:w="820" w:type="dxa"/>
            <w:tcBorders>
              <w:top w:val="single" w:sz="8" w:space="0" w:color="auto"/>
              <w:left w:val="single" w:sz="8" w:space="0" w:color="auto"/>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S. No</w:t>
            </w:r>
          </w:p>
        </w:tc>
        <w:tc>
          <w:tcPr>
            <w:tcW w:w="126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S. Name</w:t>
            </w:r>
          </w:p>
        </w:tc>
        <w:tc>
          <w:tcPr>
            <w:tcW w:w="154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spacing w:line="301" w:lineRule="exact"/>
              <w:ind w:left="100"/>
              <w:rPr>
                <w:sz w:val="24"/>
                <w:szCs w:val="24"/>
              </w:rPr>
            </w:pPr>
            <w:r w:rsidRPr="00B556D7">
              <w:rPr>
                <w:rFonts w:cs="Calibri"/>
                <w:b/>
                <w:bCs/>
                <w:sz w:val="24"/>
                <w:szCs w:val="24"/>
              </w:rPr>
              <w:t>1</w:t>
            </w:r>
            <w:r w:rsidRPr="00B556D7">
              <w:rPr>
                <w:rFonts w:cs="Calibri"/>
                <w:b/>
                <w:bCs/>
                <w:sz w:val="32"/>
                <w:szCs w:val="32"/>
                <w:vertAlign w:val="superscript"/>
              </w:rPr>
              <w:t>st</w:t>
            </w:r>
            <w:r w:rsidRPr="00B556D7">
              <w:rPr>
                <w:rFonts w:cs="Calibri"/>
                <w:b/>
                <w:bCs/>
                <w:sz w:val="24"/>
                <w:szCs w:val="24"/>
              </w:rPr>
              <w:t xml:space="preserve"> Term (50)</w:t>
            </w:r>
          </w:p>
        </w:tc>
        <w:tc>
          <w:tcPr>
            <w:tcW w:w="162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spacing w:line="301" w:lineRule="exact"/>
              <w:ind w:left="80"/>
              <w:rPr>
                <w:sz w:val="24"/>
                <w:szCs w:val="24"/>
              </w:rPr>
            </w:pPr>
            <w:r w:rsidRPr="00B556D7">
              <w:rPr>
                <w:rFonts w:cs="Calibri"/>
                <w:b/>
                <w:bCs/>
                <w:sz w:val="24"/>
                <w:szCs w:val="24"/>
              </w:rPr>
              <w:t>2</w:t>
            </w:r>
            <w:r w:rsidRPr="00B556D7">
              <w:rPr>
                <w:rFonts w:cs="Calibri"/>
                <w:b/>
                <w:bCs/>
                <w:sz w:val="32"/>
                <w:szCs w:val="32"/>
                <w:vertAlign w:val="superscript"/>
              </w:rPr>
              <w:t>nd</w:t>
            </w:r>
            <w:r w:rsidRPr="00B556D7">
              <w:rPr>
                <w:rFonts w:cs="Calibri"/>
                <w:b/>
                <w:bCs/>
                <w:sz w:val="24"/>
                <w:szCs w:val="24"/>
              </w:rPr>
              <w:t xml:space="preserve"> Term (50)</w:t>
            </w:r>
          </w:p>
        </w:tc>
        <w:tc>
          <w:tcPr>
            <w:tcW w:w="134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80"/>
              <w:rPr>
                <w:sz w:val="24"/>
                <w:szCs w:val="24"/>
              </w:rPr>
            </w:pPr>
            <w:r w:rsidRPr="00B556D7">
              <w:rPr>
                <w:rFonts w:cs="Calibri"/>
                <w:b/>
                <w:bCs/>
                <w:sz w:val="24"/>
                <w:szCs w:val="24"/>
              </w:rPr>
              <w:t>Obt. Marks</w:t>
            </w:r>
          </w:p>
        </w:tc>
        <w:tc>
          <w:tcPr>
            <w:tcW w:w="144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Total Marks</w:t>
            </w:r>
          </w:p>
        </w:tc>
        <w:tc>
          <w:tcPr>
            <w:tcW w:w="84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%age</w:t>
            </w:r>
          </w:p>
        </w:tc>
        <w:tc>
          <w:tcPr>
            <w:tcW w:w="98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Grade</w:t>
            </w: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Huma</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20</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25</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Awais</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22</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12</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3</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Ali</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33</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25</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4</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Musab</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21</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33</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5"/>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2" w:lineRule="exact"/>
              <w:ind w:left="100"/>
              <w:rPr>
                <w:sz w:val="24"/>
                <w:szCs w:val="24"/>
              </w:rPr>
            </w:pPr>
            <w:r w:rsidRPr="00B556D7">
              <w:rPr>
                <w:rFonts w:cs="Calibri"/>
                <w:sz w:val="24"/>
                <w:szCs w:val="24"/>
              </w:rPr>
              <w:t>5</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2" w:lineRule="exact"/>
              <w:ind w:left="100"/>
              <w:rPr>
                <w:sz w:val="24"/>
                <w:szCs w:val="24"/>
              </w:rPr>
            </w:pPr>
            <w:r w:rsidRPr="00B556D7">
              <w:rPr>
                <w:rFonts w:cs="Calibri"/>
                <w:sz w:val="24"/>
                <w:szCs w:val="24"/>
              </w:rPr>
              <w:t>Musawar</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2" w:lineRule="exact"/>
              <w:ind w:left="100"/>
              <w:rPr>
                <w:sz w:val="24"/>
                <w:szCs w:val="24"/>
              </w:rPr>
            </w:pPr>
            <w:r w:rsidRPr="00B556D7">
              <w:rPr>
                <w:rFonts w:cs="Calibri"/>
                <w:sz w:val="24"/>
                <w:szCs w:val="24"/>
              </w:rPr>
              <w:t>32</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2" w:lineRule="exact"/>
              <w:ind w:left="80"/>
              <w:rPr>
                <w:sz w:val="24"/>
                <w:szCs w:val="24"/>
              </w:rPr>
            </w:pPr>
            <w:r w:rsidRPr="00B556D7">
              <w:rPr>
                <w:rFonts w:cs="Calibri"/>
                <w:sz w:val="24"/>
                <w:szCs w:val="24"/>
              </w:rPr>
              <w:t>22</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2"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6</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Mariam</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25</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32</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2"/>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7</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Sumbal</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32</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34</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3"/>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8</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Hammad</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22</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22</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4"/>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9</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Naveed</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26</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20</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r w:rsidR="00794490" w:rsidRPr="00B556D7" w:rsidTr="00794490">
        <w:trPr>
          <w:trHeight w:val="284"/>
        </w:trPr>
        <w:tc>
          <w:tcPr>
            <w:tcW w:w="82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10</w:t>
            </w:r>
          </w:p>
        </w:tc>
        <w:tc>
          <w:tcPr>
            <w:tcW w:w="126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Ashraf</w:t>
            </w:r>
          </w:p>
        </w:tc>
        <w:tc>
          <w:tcPr>
            <w:tcW w:w="15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28</w:t>
            </w:r>
          </w:p>
        </w:tc>
        <w:tc>
          <w:tcPr>
            <w:tcW w:w="162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80"/>
              <w:rPr>
                <w:sz w:val="24"/>
                <w:szCs w:val="24"/>
              </w:rPr>
            </w:pPr>
            <w:r w:rsidRPr="00B556D7">
              <w:rPr>
                <w:rFonts w:cs="Calibri"/>
                <w:sz w:val="24"/>
                <w:szCs w:val="24"/>
              </w:rPr>
              <w:t>18</w:t>
            </w:r>
          </w:p>
        </w:tc>
        <w:tc>
          <w:tcPr>
            <w:tcW w:w="13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144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100</w:t>
            </w:r>
          </w:p>
        </w:tc>
        <w:tc>
          <w:tcPr>
            <w:tcW w:w="84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c>
          <w:tcPr>
            <w:tcW w:w="980" w:type="dxa"/>
            <w:tcBorders>
              <w:top w:val="nil"/>
              <w:left w:val="nil"/>
              <w:bottom w:val="single" w:sz="8" w:space="0" w:color="auto"/>
              <w:right w:val="single" w:sz="8" w:space="0" w:color="auto"/>
            </w:tcBorders>
            <w:vAlign w:val="bottom"/>
          </w:tcPr>
          <w:p w:rsidR="00794490" w:rsidRPr="00B556D7" w:rsidRDefault="00794490" w:rsidP="00794490">
            <w:pPr>
              <w:adjustRightInd w:val="0"/>
              <w:rPr>
                <w:sz w:val="24"/>
                <w:szCs w:val="24"/>
              </w:rPr>
            </w:pPr>
          </w:p>
        </w:tc>
      </w:tr>
    </w:tbl>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spacing w:line="200" w:lineRule="exact"/>
        <w:rPr>
          <w:sz w:val="24"/>
          <w:szCs w:val="24"/>
        </w:rPr>
      </w:pPr>
    </w:p>
    <w:p w:rsidR="00794490" w:rsidRPr="00B556D7" w:rsidRDefault="00794490" w:rsidP="00794490">
      <w:pPr>
        <w:adjustRightInd w:val="0"/>
        <w:rPr>
          <w:sz w:val="24"/>
          <w:szCs w:val="24"/>
        </w:rPr>
        <w:sectPr w:rsidR="00794490" w:rsidRPr="00B556D7">
          <w:pgSz w:w="12240" w:h="15840"/>
          <w:pgMar w:top="711" w:right="1320" w:bottom="744" w:left="1080" w:header="720" w:footer="720" w:gutter="0"/>
          <w:cols w:space="720" w:equalWidth="0">
            <w:col w:w="9840"/>
          </w:cols>
          <w:noEndnote/>
        </w:sectPr>
      </w:pPr>
    </w:p>
    <w:p w:rsidR="00794490" w:rsidRPr="00B556D7" w:rsidRDefault="00794490" w:rsidP="00794490">
      <w:pPr>
        <w:adjustRightInd w:val="0"/>
        <w:spacing w:line="200" w:lineRule="exact"/>
        <w:rPr>
          <w:sz w:val="24"/>
          <w:szCs w:val="24"/>
        </w:rPr>
      </w:pPr>
      <w:bookmarkStart w:id="85" w:name="page25"/>
      <w:bookmarkEnd w:id="85"/>
    </w:p>
    <w:p w:rsidR="00794490" w:rsidRPr="00B556D7" w:rsidRDefault="00794490" w:rsidP="00794490">
      <w:pPr>
        <w:adjustRightInd w:val="0"/>
        <w:spacing w:line="256" w:lineRule="exact"/>
        <w:rPr>
          <w:sz w:val="24"/>
          <w:szCs w:val="24"/>
        </w:rPr>
      </w:pPr>
    </w:p>
    <w:p w:rsidR="00794490" w:rsidRPr="00B556D7" w:rsidRDefault="00794490" w:rsidP="008B4DBC">
      <w:pPr>
        <w:numPr>
          <w:ilvl w:val="0"/>
          <w:numId w:val="32"/>
        </w:numPr>
        <w:overflowPunct w:val="0"/>
        <w:adjustRightInd w:val="0"/>
        <w:jc w:val="both"/>
        <w:rPr>
          <w:rFonts w:cs="Calibri"/>
          <w:sz w:val="24"/>
          <w:szCs w:val="24"/>
        </w:rPr>
      </w:pPr>
      <w:r w:rsidRPr="00B556D7">
        <w:rPr>
          <w:rFonts w:cs="Calibri"/>
          <w:sz w:val="24"/>
          <w:szCs w:val="24"/>
        </w:rPr>
        <w:t xml:space="preserve">Calculate the obtained marks for the two terms </w:t>
      </w:r>
    </w:p>
    <w:p w:rsidR="00794490" w:rsidRPr="00B556D7" w:rsidRDefault="00794490" w:rsidP="008B4DBC">
      <w:pPr>
        <w:numPr>
          <w:ilvl w:val="0"/>
          <w:numId w:val="32"/>
        </w:numPr>
        <w:overflowPunct w:val="0"/>
        <w:adjustRightInd w:val="0"/>
        <w:jc w:val="both"/>
        <w:rPr>
          <w:rFonts w:cs="Calibri"/>
          <w:sz w:val="24"/>
          <w:szCs w:val="24"/>
        </w:rPr>
      </w:pPr>
      <w:r w:rsidRPr="00B556D7">
        <w:rPr>
          <w:rFonts w:cs="Calibri"/>
          <w:sz w:val="24"/>
          <w:szCs w:val="24"/>
        </w:rPr>
        <w:t xml:space="preserve">After calculating the marks find the percentage </w:t>
      </w:r>
    </w:p>
    <w:p w:rsidR="00794490" w:rsidRPr="00B556D7" w:rsidRDefault="00794490" w:rsidP="00794490">
      <w:pPr>
        <w:adjustRightInd w:val="0"/>
        <w:spacing w:line="52" w:lineRule="exact"/>
        <w:rPr>
          <w:rFonts w:cs="Calibri"/>
          <w:sz w:val="24"/>
          <w:szCs w:val="24"/>
        </w:rPr>
      </w:pPr>
    </w:p>
    <w:p w:rsidR="00794490" w:rsidRPr="00B556D7" w:rsidRDefault="00794490" w:rsidP="008B4DBC">
      <w:pPr>
        <w:numPr>
          <w:ilvl w:val="0"/>
          <w:numId w:val="32"/>
        </w:numPr>
        <w:overflowPunct w:val="0"/>
        <w:adjustRightInd w:val="0"/>
        <w:spacing w:line="218" w:lineRule="auto"/>
        <w:ind w:right="400"/>
        <w:jc w:val="both"/>
        <w:rPr>
          <w:rFonts w:cs="Calibri"/>
          <w:sz w:val="24"/>
          <w:szCs w:val="24"/>
        </w:rPr>
      </w:pPr>
      <w:r w:rsidRPr="00B556D7">
        <w:rPr>
          <w:rFonts w:cs="Calibri"/>
          <w:sz w:val="24"/>
          <w:szCs w:val="24"/>
        </w:rPr>
        <w:t xml:space="preserve">Then apply the if formula and calculate the grades according to the MAJU scheme as given in the following table </w:t>
      </w:r>
    </w:p>
    <w:p w:rsidR="00794490" w:rsidRPr="00B556D7" w:rsidRDefault="00794490" w:rsidP="00794490">
      <w:pPr>
        <w:adjustRightInd w:val="0"/>
        <w:spacing w:line="202" w:lineRule="exact"/>
        <w:rPr>
          <w:sz w:val="24"/>
          <w:szCs w:val="24"/>
        </w:rPr>
      </w:pPr>
    </w:p>
    <w:p w:rsidR="00794490" w:rsidRPr="00B556D7" w:rsidRDefault="00794490" w:rsidP="00794490">
      <w:pPr>
        <w:adjustRightInd w:val="0"/>
        <w:ind w:left="2960"/>
        <w:rPr>
          <w:sz w:val="24"/>
          <w:szCs w:val="24"/>
        </w:rPr>
      </w:pPr>
      <w:r w:rsidRPr="00B556D7">
        <w:rPr>
          <w:rFonts w:cs="Calibri"/>
          <w:sz w:val="24"/>
          <w:szCs w:val="24"/>
        </w:rPr>
        <w:t>Table 2: Grading Scheme for Practice Tasks</w:t>
      </w:r>
    </w:p>
    <w:p w:rsidR="00794490" w:rsidRPr="00B556D7" w:rsidRDefault="00794490" w:rsidP="00794490">
      <w:pPr>
        <w:adjustRightInd w:val="0"/>
        <w:spacing w:line="227" w:lineRule="exact"/>
        <w:rPr>
          <w:sz w:val="24"/>
          <w:szCs w:val="24"/>
        </w:rPr>
      </w:pPr>
    </w:p>
    <w:tbl>
      <w:tblPr>
        <w:tblW w:w="0" w:type="auto"/>
        <w:tblInd w:w="3250" w:type="dxa"/>
        <w:tblLayout w:type="fixed"/>
        <w:tblCellMar>
          <w:left w:w="0" w:type="dxa"/>
          <w:right w:w="0" w:type="dxa"/>
        </w:tblCellMar>
        <w:tblLook w:val="0000"/>
      </w:tblPr>
      <w:tblGrid>
        <w:gridCol w:w="1460"/>
        <w:gridCol w:w="1880"/>
      </w:tblGrid>
      <w:tr w:rsidR="00794490" w:rsidRPr="00B556D7" w:rsidTr="00794490">
        <w:trPr>
          <w:trHeight w:val="301"/>
        </w:trPr>
        <w:tc>
          <w:tcPr>
            <w:tcW w:w="1460" w:type="dxa"/>
            <w:tcBorders>
              <w:top w:val="single" w:sz="8" w:space="0" w:color="auto"/>
              <w:left w:val="single" w:sz="8" w:space="0" w:color="auto"/>
              <w:bottom w:val="single" w:sz="8" w:space="0" w:color="auto"/>
              <w:right w:val="single" w:sz="8" w:space="0" w:color="auto"/>
            </w:tcBorders>
            <w:vAlign w:val="bottom"/>
          </w:tcPr>
          <w:p w:rsidR="00794490" w:rsidRPr="00B556D7" w:rsidRDefault="00794490" w:rsidP="00794490">
            <w:pPr>
              <w:adjustRightInd w:val="0"/>
              <w:ind w:left="100"/>
              <w:rPr>
                <w:sz w:val="24"/>
                <w:szCs w:val="24"/>
              </w:rPr>
            </w:pPr>
            <w:r w:rsidRPr="00B556D7">
              <w:rPr>
                <w:rFonts w:cs="Calibri"/>
                <w:b/>
                <w:bCs/>
                <w:sz w:val="24"/>
                <w:szCs w:val="24"/>
              </w:rPr>
              <w:t>Grade</w:t>
            </w:r>
          </w:p>
        </w:tc>
        <w:tc>
          <w:tcPr>
            <w:tcW w:w="1880" w:type="dxa"/>
            <w:tcBorders>
              <w:top w:val="single" w:sz="8" w:space="0" w:color="auto"/>
              <w:left w:val="nil"/>
              <w:bottom w:val="single" w:sz="8" w:space="0" w:color="auto"/>
              <w:right w:val="single" w:sz="8" w:space="0" w:color="auto"/>
            </w:tcBorders>
            <w:vAlign w:val="bottom"/>
          </w:tcPr>
          <w:p w:rsidR="00794490" w:rsidRPr="00B556D7" w:rsidRDefault="00794490" w:rsidP="00794490">
            <w:pPr>
              <w:adjustRightInd w:val="0"/>
              <w:ind w:left="80"/>
              <w:rPr>
                <w:sz w:val="24"/>
                <w:szCs w:val="24"/>
              </w:rPr>
            </w:pPr>
            <w:r w:rsidRPr="00B556D7">
              <w:rPr>
                <w:rFonts w:cs="Calibri"/>
                <w:b/>
                <w:bCs/>
                <w:sz w:val="24"/>
                <w:szCs w:val="24"/>
              </w:rPr>
              <w:t>Marks</w:t>
            </w:r>
          </w:p>
        </w:tc>
      </w:tr>
      <w:tr w:rsidR="00794490" w:rsidRPr="00B556D7" w:rsidTr="00794490">
        <w:trPr>
          <w:trHeight w:val="284"/>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A</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80"/>
              <w:rPr>
                <w:sz w:val="24"/>
                <w:szCs w:val="24"/>
              </w:rPr>
            </w:pPr>
            <w:r w:rsidRPr="00B556D7">
              <w:rPr>
                <w:rFonts w:cs="Calibri"/>
                <w:sz w:val="24"/>
                <w:szCs w:val="24"/>
              </w:rPr>
              <w:t>&gt;= 90</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A-</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&gt;85 &amp;&amp;&lt;90</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B+</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&gt;80 &amp;&amp;&lt;=85</w:t>
            </w:r>
          </w:p>
        </w:tc>
      </w:tr>
      <w:tr w:rsidR="00794490" w:rsidRPr="00B556D7" w:rsidTr="00794490">
        <w:trPr>
          <w:trHeight w:val="284"/>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B</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&gt;75 &amp;&amp;&lt;=80</w:t>
            </w:r>
          </w:p>
        </w:tc>
      </w:tr>
      <w:tr w:rsidR="00794490" w:rsidRPr="00B556D7" w:rsidTr="00794490">
        <w:trPr>
          <w:trHeight w:val="284"/>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1" w:lineRule="exact"/>
              <w:ind w:left="100"/>
              <w:rPr>
                <w:sz w:val="24"/>
                <w:szCs w:val="24"/>
              </w:rPr>
            </w:pPr>
            <w:r w:rsidRPr="00B556D7">
              <w:rPr>
                <w:rFonts w:cs="Calibri"/>
                <w:sz w:val="24"/>
                <w:szCs w:val="24"/>
              </w:rPr>
              <w:t>B-</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1" w:lineRule="exact"/>
              <w:ind w:left="80"/>
              <w:rPr>
                <w:sz w:val="24"/>
                <w:szCs w:val="24"/>
              </w:rPr>
            </w:pPr>
            <w:r w:rsidRPr="00B556D7">
              <w:rPr>
                <w:rFonts w:cs="Calibri"/>
                <w:sz w:val="24"/>
                <w:szCs w:val="24"/>
              </w:rPr>
              <w:t>&gt;71 &amp;&amp;&lt;=75</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C+</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&gt;65 &amp;&amp;&lt;=71</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C</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&gt;61 &amp;&amp;&lt;=65</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C-</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&gt;56 &amp;&amp;&lt;= 60</w:t>
            </w:r>
          </w:p>
        </w:tc>
      </w:tr>
      <w:tr w:rsidR="00794490" w:rsidRPr="00B556D7" w:rsidTr="00794490">
        <w:trPr>
          <w:trHeight w:val="285"/>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2" w:lineRule="exact"/>
              <w:ind w:left="100"/>
              <w:rPr>
                <w:sz w:val="24"/>
                <w:szCs w:val="24"/>
              </w:rPr>
            </w:pPr>
            <w:r w:rsidRPr="00B556D7">
              <w:rPr>
                <w:rFonts w:cs="Calibri"/>
                <w:sz w:val="24"/>
                <w:szCs w:val="24"/>
              </w:rPr>
              <w:t>D+</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2" w:lineRule="exact"/>
              <w:ind w:left="80"/>
              <w:rPr>
                <w:sz w:val="24"/>
                <w:szCs w:val="24"/>
              </w:rPr>
            </w:pPr>
            <w:r w:rsidRPr="00B556D7">
              <w:rPr>
                <w:rFonts w:cs="Calibri"/>
                <w:sz w:val="24"/>
                <w:szCs w:val="24"/>
              </w:rPr>
              <w:t>&gt;52 &amp;&amp;&lt;=56</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D</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&gt;50 &amp;&amp;&lt;=52</w:t>
            </w:r>
          </w:p>
        </w:tc>
      </w:tr>
      <w:tr w:rsidR="00794490" w:rsidRPr="00B556D7" w:rsidTr="00794490">
        <w:trPr>
          <w:trHeight w:val="282"/>
        </w:trPr>
        <w:tc>
          <w:tcPr>
            <w:tcW w:w="1460" w:type="dxa"/>
            <w:tcBorders>
              <w:top w:val="nil"/>
              <w:left w:val="single" w:sz="8" w:space="0" w:color="auto"/>
              <w:bottom w:val="single" w:sz="8" w:space="0" w:color="auto"/>
              <w:right w:val="single" w:sz="8" w:space="0" w:color="auto"/>
            </w:tcBorders>
            <w:vAlign w:val="bottom"/>
          </w:tcPr>
          <w:p w:rsidR="00794490" w:rsidRPr="00B556D7" w:rsidRDefault="00794490" w:rsidP="00794490">
            <w:pPr>
              <w:adjustRightInd w:val="0"/>
              <w:spacing w:line="280" w:lineRule="exact"/>
              <w:ind w:left="100"/>
              <w:rPr>
                <w:sz w:val="24"/>
                <w:szCs w:val="24"/>
              </w:rPr>
            </w:pPr>
            <w:r w:rsidRPr="00B556D7">
              <w:rPr>
                <w:rFonts w:cs="Calibri"/>
                <w:sz w:val="24"/>
                <w:szCs w:val="24"/>
              </w:rPr>
              <w:t>F</w:t>
            </w:r>
          </w:p>
        </w:tc>
        <w:tc>
          <w:tcPr>
            <w:tcW w:w="1880" w:type="dxa"/>
            <w:tcBorders>
              <w:top w:val="nil"/>
              <w:left w:val="nil"/>
              <w:bottom w:val="single" w:sz="8" w:space="0" w:color="auto"/>
              <w:right w:val="single" w:sz="8" w:space="0" w:color="auto"/>
            </w:tcBorders>
            <w:vAlign w:val="bottom"/>
          </w:tcPr>
          <w:p w:rsidR="00794490" w:rsidRPr="00B556D7" w:rsidRDefault="00794490" w:rsidP="00794490">
            <w:pPr>
              <w:adjustRightInd w:val="0"/>
              <w:spacing w:line="280" w:lineRule="exact"/>
              <w:ind w:left="80"/>
              <w:rPr>
                <w:sz w:val="24"/>
                <w:szCs w:val="24"/>
              </w:rPr>
            </w:pPr>
            <w:r w:rsidRPr="00B556D7">
              <w:rPr>
                <w:rFonts w:cs="Calibri"/>
                <w:sz w:val="24"/>
                <w:szCs w:val="24"/>
              </w:rPr>
              <w:t>&lt;50</w:t>
            </w:r>
          </w:p>
        </w:tc>
      </w:tr>
    </w:tbl>
    <w:p w:rsidR="00794490" w:rsidRPr="00B556D7" w:rsidRDefault="00794490" w:rsidP="00794490">
      <w:pPr>
        <w:adjustRightInd w:val="0"/>
        <w:spacing w:line="288" w:lineRule="exact"/>
        <w:rPr>
          <w:sz w:val="24"/>
          <w:szCs w:val="24"/>
        </w:rPr>
      </w:pPr>
    </w:p>
    <w:p w:rsidR="00794490" w:rsidRPr="00B556D7" w:rsidRDefault="00794490" w:rsidP="008B4DBC">
      <w:pPr>
        <w:numPr>
          <w:ilvl w:val="0"/>
          <w:numId w:val="33"/>
        </w:numPr>
        <w:overflowPunct w:val="0"/>
        <w:adjustRightInd w:val="0"/>
        <w:jc w:val="both"/>
        <w:rPr>
          <w:rFonts w:cs="Calibri"/>
          <w:sz w:val="24"/>
          <w:szCs w:val="24"/>
        </w:rPr>
      </w:pPr>
      <w:r w:rsidRPr="00B556D7">
        <w:rPr>
          <w:rFonts w:cs="Calibri"/>
          <w:sz w:val="24"/>
          <w:szCs w:val="24"/>
        </w:rPr>
        <w:t xml:space="preserve">Sort the grades in ascending order </w:t>
      </w:r>
    </w:p>
    <w:p w:rsidR="00794490" w:rsidRPr="00B556D7" w:rsidRDefault="00794490" w:rsidP="00794490">
      <w:pPr>
        <w:adjustRightInd w:val="0"/>
        <w:spacing w:line="1" w:lineRule="exact"/>
        <w:rPr>
          <w:rFonts w:cs="Calibri"/>
          <w:sz w:val="24"/>
          <w:szCs w:val="24"/>
        </w:rPr>
      </w:pPr>
    </w:p>
    <w:p w:rsidR="00794490" w:rsidRPr="00B556D7" w:rsidRDefault="00794490" w:rsidP="008B4DBC">
      <w:pPr>
        <w:numPr>
          <w:ilvl w:val="0"/>
          <w:numId w:val="33"/>
        </w:numPr>
        <w:overflowPunct w:val="0"/>
        <w:adjustRightInd w:val="0"/>
        <w:spacing w:line="205" w:lineRule="auto"/>
        <w:ind w:right="20"/>
        <w:jc w:val="both"/>
        <w:rPr>
          <w:rFonts w:cs="Calibri"/>
          <w:sz w:val="24"/>
          <w:szCs w:val="24"/>
        </w:rPr>
      </w:pPr>
      <w:r w:rsidRPr="00B556D7">
        <w:rPr>
          <w:rFonts w:cs="Calibri"/>
          <w:sz w:val="24"/>
          <w:szCs w:val="24"/>
        </w:rPr>
        <w:t>Plot the data into a bar chart that shows the relationship between 1</w:t>
      </w:r>
      <w:r w:rsidRPr="00B556D7">
        <w:rPr>
          <w:rFonts w:cs="Calibri"/>
          <w:sz w:val="32"/>
          <w:szCs w:val="32"/>
          <w:vertAlign w:val="superscript"/>
        </w:rPr>
        <w:t>st</w:t>
      </w:r>
      <w:r w:rsidRPr="00B556D7">
        <w:rPr>
          <w:rFonts w:cs="Calibri"/>
          <w:sz w:val="24"/>
          <w:szCs w:val="24"/>
        </w:rPr>
        <w:t xml:space="preserve"> term, 2</w:t>
      </w:r>
      <w:r w:rsidRPr="00B556D7">
        <w:rPr>
          <w:rFonts w:cs="Calibri"/>
          <w:sz w:val="32"/>
          <w:szCs w:val="32"/>
          <w:vertAlign w:val="superscript"/>
        </w:rPr>
        <w:t>nd</w:t>
      </w:r>
      <w:r w:rsidRPr="00B556D7">
        <w:rPr>
          <w:rFonts w:cs="Calibri"/>
          <w:sz w:val="24"/>
          <w:szCs w:val="24"/>
        </w:rPr>
        <w:t xml:space="preserve"> term and total obtained marks. A sample is shown below in the figure. </w:t>
      </w:r>
    </w:p>
    <w:p w:rsidR="00794490" w:rsidRPr="00B556D7" w:rsidRDefault="00794490" w:rsidP="00794490">
      <w:pPr>
        <w:adjustRightInd w:val="0"/>
        <w:spacing w:line="382" w:lineRule="exact"/>
        <w:rPr>
          <w:sz w:val="24"/>
          <w:szCs w:val="24"/>
        </w:rPr>
      </w:pPr>
    </w:p>
    <w:p w:rsidR="00794490" w:rsidRPr="00B556D7" w:rsidRDefault="00794490" w:rsidP="00794490">
      <w:pPr>
        <w:adjustRightInd w:val="0"/>
        <w:spacing w:line="382" w:lineRule="exact"/>
        <w:rPr>
          <w:sz w:val="24"/>
          <w:szCs w:val="24"/>
        </w:rPr>
      </w:pPr>
      <w:r w:rsidRPr="00B556D7">
        <w:rPr>
          <w:noProof/>
        </w:rPr>
        <w:drawing>
          <wp:anchor distT="0" distB="0" distL="114300" distR="114300" simplePos="0" relativeHeight="251756544" behindDoc="1" locked="0" layoutInCell="0" allowOverlap="1">
            <wp:simplePos x="0" y="0"/>
            <wp:positionH relativeFrom="column">
              <wp:posOffset>681355</wp:posOffset>
            </wp:positionH>
            <wp:positionV relativeFrom="paragraph">
              <wp:posOffset>184785</wp:posOffset>
            </wp:positionV>
            <wp:extent cx="4581525" cy="2752725"/>
            <wp:effectExtent l="0" t="0" r="9525" b="9525"/>
            <wp:wrapNone/>
            <wp:docPr id="2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pic:spPr>
                </pic:pic>
              </a:graphicData>
            </a:graphic>
          </wp:anchor>
        </w:drawing>
      </w:r>
    </w:p>
    <w:p w:rsidR="00794490" w:rsidRPr="00B556D7" w:rsidRDefault="00794490" w:rsidP="00794490">
      <w:pPr>
        <w:adjustRightInd w:val="0"/>
        <w:ind w:left="1220"/>
        <w:rPr>
          <w:sz w:val="24"/>
          <w:szCs w:val="24"/>
        </w:rPr>
      </w:pPr>
      <w:r w:rsidRPr="00B556D7">
        <w:rPr>
          <w:rFonts w:cs="Calibri"/>
          <w:sz w:val="20"/>
          <w:szCs w:val="20"/>
        </w:rPr>
        <w:t>140</w:t>
      </w:r>
    </w:p>
    <w:p w:rsidR="00794490" w:rsidRPr="00B556D7" w:rsidRDefault="00794490" w:rsidP="00794490">
      <w:pPr>
        <w:adjustRightInd w:val="0"/>
        <w:spacing w:line="204" w:lineRule="exact"/>
        <w:rPr>
          <w:sz w:val="24"/>
          <w:szCs w:val="24"/>
        </w:rPr>
      </w:pPr>
    </w:p>
    <w:p w:rsidR="00794490" w:rsidRPr="00B556D7" w:rsidRDefault="00794490" w:rsidP="00794490">
      <w:pPr>
        <w:adjustRightInd w:val="0"/>
        <w:ind w:left="1220"/>
        <w:rPr>
          <w:sz w:val="24"/>
          <w:szCs w:val="24"/>
        </w:rPr>
      </w:pPr>
      <w:r w:rsidRPr="00B556D7">
        <w:rPr>
          <w:rFonts w:cs="Calibri"/>
          <w:sz w:val="20"/>
          <w:szCs w:val="20"/>
        </w:rPr>
        <w:t>120</w:t>
      </w:r>
    </w:p>
    <w:p w:rsidR="00794490" w:rsidRPr="00B556D7" w:rsidRDefault="00794490" w:rsidP="00794490">
      <w:pPr>
        <w:adjustRightInd w:val="0"/>
        <w:spacing w:line="203" w:lineRule="exact"/>
        <w:rPr>
          <w:sz w:val="24"/>
          <w:szCs w:val="24"/>
        </w:rPr>
      </w:pPr>
    </w:p>
    <w:p w:rsidR="00794490" w:rsidRPr="00B556D7" w:rsidRDefault="00794490" w:rsidP="00794490">
      <w:pPr>
        <w:adjustRightInd w:val="0"/>
        <w:ind w:left="1220"/>
        <w:rPr>
          <w:sz w:val="24"/>
          <w:szCs w:val="24"/>
        </w:rPr>
      </w:pPr>
      <w:r w:rsidRPr="00B556D7">
        <w:rPr>
          <w:rFonts w:cs="Calibri"/>
          <w:sz w:val="20"/>
          <w:szCs w:val="20"/>
        </w:rPr>
        <w:t>100</w:t>
      </w:r>
    </w:p>
    <w:p w:rsidR="00794490" w:rsidRPr="00B556D7" w:rsidRDefault="00794490" w:rsidP="00794490">
      <w:pPr>
        <w:adjustRightInd w:val="0"/>
        <w:rPr>
          <w:sz w:val="24"/>
          <w:szCs w:val="24"/>
        </w:rPr>
        <w:sectPr w:rsidR="00794490" w:rsidRPr="00B556D7">
          <w:pgSz w:w="12240" w:h="15840"/>
          <w:pgMar w:top="711" w:right="1440" w:bottom="744" w:left="1440" w:header="720" w:footer="720" w:gutter="0"/>
          <w:cols w:space="720" w:equalWidth="0">
            <w:col w:w="9360"/>
          </w:cols>
          <w:noEndnote/>
        </w:sectPr>
      </w:pPr>
    </w:p>
    <w:p w:rsidR="00794490" w:rsidRPr="00B556D7" w:rsidRDefault="00794490" w:rsidP="00794490">
      <w:pPr>
        <w:adjustRightInd w:val="0"/>
        <w:spacing w:line="215" w:lineRule="exact"/>
        <w:rPr>
          <w:sz w:val="24"/>
          <w:szCs w:val="24"/>
        </w:rPr>
      </w:pPr>
    </w:p>
    <w:p w:rsidR="00794490" w:rsidRPr="00B556D7" w:rsidRDefault="00794490" w:rsidP="00794490">
      <w:pPr>
        <w:adjustRightInd w:val="0"/>
        <w:rPr>
          <w:sz w:val="24"/>
          <w:szCs w:val="24"/>
        </w:rPr>
      </w:pPr>
      <w:r w:rsidRPr="00B556D7">
        <w:rPr>
          <w:rFonts w:cs="Calibri"/>
          <w:sz w:val="19"/>
          <w:szCs w:val="19"/>
        </w:rPr>
        <w:t>80</w:t>
      </w:r>
    </w:p>
    <w:p w:rsidR="00794490" w:rsidRPr="00B556D7" w:rsidRDefault="00794490" w:rsidP="00794490">
      <w:pPr>
        <w:adjustRightInd w:val="0"/>
        <w:spacing w:line="216" w:lineRule="exact"/>
        <w:rPr>
          <w:sz w:val="24"/>
          <w:szCs w:val="24"/>
        </w:rPr>
      </w:pPr>
    </w:p>
    <w:p w:rsidR="00794490" w:rsidRPr="00B556D7" w:rsidRDefault="00794490" w:rsidP="00794490">
      <w:pPr>
        <w:adjustRightInd w:val="0"/>
        <w:rPr>
          <w:sz w:val="24"/>
          <w:szCs w:val="24"/>
        </w:rPr>
      </w:pPr>
      <w:r w:rsidRPr="00B556D7">
        <w:rPr>
          <w:rFonts w:cs="Calibri"/>
          <w:sz w:val="19"/>
          <w:szCs w:val="19"/>
        </w:rPr>
        <w:t>60</w:t>
      </w:r>
    </w:p>
    <w:p w:rsidR="00794490" w:rsidRPr="00B556D7" w:rsidRDefault="00794490" w:rsidP="00794490">
      <w:pPr>
        <w:adjustRightInd w:val="0"/>
        <w:spacing w:line="200" w:lineRule="exact"/>
        <w:rPr>
          <w:sz w:val="24"/>
          <w:szCs w:val="24"/>
        </w:rPr>
      </w:pPr>
      <w:r w:rsidRPr="00B556D7">
        <w:rPr>
          <w:sz w:val="24"/>
          <w:szCs w:val="24"/>
        </w:rPr>
        <w:br w:type="column"/>
      </w:r>
    </w:p>
    <w:p w:rsidR="00794490" w:rsidRPr="00B556D7" w:rsidRDefault="00794490" w:rsidP="00794490">
      <w:pPr>
        <w:adjustRightInd w:val="0"/>
        <w:spacing w:line="250" w:lineRule="exact"/>
        <w:rPr>
          <w:sz w:val="24"/>
          <w:szCs w:val="24"/>
        </w:rPr>
      </w:pPr>
    </w:p>
    <w:p w:rsidR="00794490" w:rsidRPr="00B556D7" w:rsidRDefault="00794490" w:rsidP="00794490">
      <w:pPr>
        <w:adjustRightInd w:val="0"/>
        <w:rPr>
          <w:sz w:val="24"/>
          <w:szCs w:val="24"/>
        </w:rPr>
      </w:pPr>
      <w:r w:rsidRPr="00B556D7">
        <w:rPr>
          <w:noProof/>
          <w:sz w:val="24"/>
          <w:szCs w:val="24"/>
        </w:rPr>
        <w:drawing>
          <wp:inline distT="0" distB="0" distL="0" distR="0">
            <wp:extent cx="66675" cy="66675"/>
            <wp:effectExtent l="0" t="0" r="9525" b="9525"/>
            <wp:docPr id="2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75" cy="66675"/>
                    </a:xfrm>
                    <a:prstGeom prst="rect">
                      <a:avLst/>
                    </a:prstGeom>
                    <a:noFill/>
                    <a:ln>
                      <a:noFill/>
                    </a:ln>
                  </pic:spPr>
                </pic:pic>
              </a:graphicData>
            </a:graphic>
          </wp:inline>
        </w:drawing>
      </w:r>
      <w:r w:rsidRPr="00B556D7">
        <w:rPr>
          <w:rFonts w:cs="Calibri"/>
          <w:sz w:val="19"/>
          <w:szCs w:val="19"/>
        </w:rPr>
        <w:t xml:space="preserve"> Obtained Marks</w:t>
      </w:r>
    </w:p>
    <w:p w:rsidR="00794490" w:rsidRPr="00B556D7" w:rsidRDefault="00794490" w:rsidP="00794490">
      <w:pPr>
        <w:adjustRightInd w:val="0"/>
        <w:spacing w:line="117" w:lineRule="exact"/>
        <w:rPr>
          <w:sz w:val="24"/>
          <w:szCs w:val="24"/>
        </w:rPr>
      </w:pPr>
    </w:p>
    <w:p w:rsidR="00794490" w:rsidRPr="00B556D7" w:rsidRDefault="00794490" w:rsidP="00794490">
      <w:pPr>
        <w:adjustRightInd w:val="0"/>
        <w:rPr>
          <w:rFonts w:cs="Calibri"/>
          <w:sz w:val="20"/>
          <w:szCs w:val="20"/>
        </w:rPr>
      </w:pPr>
      <w:r>
        <w:rPr>
          <w:noProof/>
        </w:rPr>
        <w:drawing>
          <wp:inline distT="0" distB="0" distL="0" distR="0">
            <wp:extent cx="66675" cy="66675"/>
            <wp:effectExtent l="0" t="0" r="9525" b="9525"/>
            <wp:docPr id="2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75" cy="66675"/>
                    </a:xfrm>
                    <a:prstGeom prst="rect">
                      <a:avLst/>
                    </a:prstGeom>
                    <a:noFill/>
                    <a:ln>
                      <a:noFill/>
                    </a:ln>
                  </pic:spPr>
                </pic:pic>
              </a:graphicData>
            </a:graphic>
          </wp:inline>
        </w:drawing>
      </w:r>
      <w:r w:rsidRPr="00B556D7">
        <w:rPr>
          <w:rFonts w:cs="Calibri"/>
          <w:sz w:val="20"/>
          <w:szCs w:val="20"/>
        </w:rPr>
        <w:t xml:space="preserve"> 2nd Term</w:t>
      </w:r>
    </w:p>
    <w:p w:rsidR="00794490" w:rsidRPr="00B556D7" w:rsidRDefault="00794490" w:rsidP="00794490">
      <w:pPr>
        <w:adjustRightInd w:val="0"/>
        <w:rPr>
          <w:sz w:val="24"/>
          <w:szCs w:val="24"/>
        </w:rPr>
        <w:sectPr w:rsidR="00794490" w:rsidRPr="00B556D7">
          <w:type w:val="continuous"/>
          <w:pgSz w:w="12240" w:h="15840"/>
          <w:pgMar w:top="711" w:right="2720" w:bottom="744" w:left="2760" w:header="720" w:footer="720" w:gutter="0"/>
          <w:cols w:num="2" w:space="5100" w:equalWidth="0">
            <w:col w:w="200" w:space="5100"/>
            <w:col w:w="1460"/>
          </w:cols>
          <w:noEndnote/>
        </w:sectPr>
      </w:pPr>
      <w:r w:rsidRPr="00B556D7">
        <w:rPr>
          <w:sz w:val="24"/>
          <w:szCs w:val="24"/>
        </w:rPr>
        <w:t>1</w:t>
      </w:r>
      <w:r w:rsidRPr="00B556D7">
        <w:rPr>
          <w:sz w:val="24"/>
          <w:szCs w:val="24"/>
          <w:vertAlign w:val="superscript"/>
        </w:rPr>
        <w:t>st</w:t>
      </w:r>
      <w:r w:rsidR="00A74659">
        <w:rPr>
          <w:sz w:val="24"/>
          <w:szCs w:val="24"/>
        </w:rPr>
        <w:t xml:space="preserve"> te</w:t>
      </w:r>
    </w:p>
    <w:p w:rsidR="00794490" w:rsidRDefault="00794490" w:rsidP="00794490">
      <w:pPr>
        <w:adjustRightInd w:val="0"/>
        <w:spacing w:line="200" w:lineRule="exact"/>
        <w:rPr>
          <w:sz w:val="24"/>
          <w:szCs w:val="24"/>
        </w:rPr>
      </w:pPr>
      <w:bookmarkStart w:id="86" w:name="page7"/>
      <w:bookmarkEnd w:id="86"/>
    </w:p>
    <w:p w:rsidR="00794490" w:rsidRDefault="00794490" w:rsidP="00794490">
      <w:pPr>
        <w:adjustRightInd w:val="0"/>
        <w:spacing w:line="200" w:lineRule="exact"/>
        <w:rPr>
          <w:sz w:val="24"/>
          <w:szCs w:val="24"/>
        </w:rPr>
      </w:pPr>
    </w:p>
    <w:p w:rsidR="00794490" w:rsidRDefault="00794490" w:rsidP="00794490">
      <w:pPr>
        <w:adjustRightInd w:val="0"/>
        <w:spacing w:line="200" w:lineRule="exact"/>
        <w:rPr>
          <w:sz w:val="24"/>
          <w:szCs w:val="24"/>
        </w:rPr>
      </w:pPr>
    </w:p>
    <w:p w:rsidR="00794490" w:rsidRDefault="00794490" w:rsidP="00794490">
      <w:pPr>
        <w:adjustRightInd w:val="0"/>
        <w:spacing w:line="200" w:lineRule="exact"/>
        <w:rPr>
          <w:sz w:val="24"/>
          <w:szCs w:val="24"/>
        </w:rPr>
      </w:pPr>
    </w:p>
    <w:p w:rsidR="00794490" w:rsidRDefault="00794490" w:rsidP="00794490">
      <w:pPr>
        <w:adjustRightInd w:val="0"/>
        <w:spacing w:line="200" w:lineRule="exact"/>
        <w:rPr>
          <w:sz w:val="24"/>
          <w:szCs w:val="24"/>
        </w:rPr>
      </w:pPr>
    </w:p>
    <w:p w:rsidR="00794490" w:rsidRDefault="00794490" w:rsidP="00794490">
      <w:pPr>
        <w:tabs>
          <w:tab w:val="left" w:pos="1060"/>
          <w:tab w:val="left" w:pos="7080"/>
        </w:tabs>
        <w:adjustRightInd w:val="0"/>
        <w:rPr>
          <w:sz w:val="24"/>
          <w:szCs w:val="24"/>
        </w:rPr>
      </w:pPr>
    </w:p>
    <w:p w:rsidR="00794490" w:rsidRPr="00B556D7" w:rsidRDefault="00794490" w:rsidP="00794490">
      <w:pPr>
        <w:tabs>
          <w:tab w:val="left" w:pos="1060"/>
          <w:tab w:val="left" w:pos="7080"/>
        </w:tabs>
        <w:adjustRightInd w:val="0"/>
        <w:rPr>
          <w:sz w:val="24"/>
          <w:szCs w:val="24"/>
        </w:rPr>
      </w:pPr>
      <w:r>
        <w:rPr>
          <w:rFonts w:cs="Calibri"/>
          <w:b/>
          <w:bCs/>
          <w:sz w:val="24"/>
          <w:szCs w:val="24"/>
        </w:rPr>
        <w:t>TASK  2</w:t>
      </w:r>
      <w:r w:rsidRPr="00B556D7">
        <w:rPr>
          <w:sz w:val="24"/>
          <w:szCs w:val="24"/>
        </w:rPr>
        <w:tab/>
      </w:r>
      <w:r w:rsidRPr="00B556D7">
        <w:rPr>
          <w:rFonts w:cs="Calibri"/>
          <w:b/>
          <w:bCs/>
          <w:sz w:val="24"/>
          <w:szCs w:val="24"/>
        </w:rPr>
        <w:t>[Expected time = 30 min]</w:t>
      </w:r>
    </w:p>
    <w:p w:rsidR="00794490" w:rsidRPr="00B556D7" w:rsidRDefault="00794490" w:rsidP="00794490">
      <w:pPr>
        <w:adjustRightInd w:val="0"/>
        <w:spacing w:line="146" w:lineRule="exact"/>
        <w:rPr>
          <w:sz w:val="24"/>
          <w:szCs w:val="24"/>
        </w:rPr>
      </w:pPr>
    </w:p>
    <w:p w:rsidR="00794490" w:rsidRDefault="00794490" w:rsidP="00794490">
      <w:pPr>
        <w:spacing w:before="100" w:beforeAutospacing="1" w:after="100" w:afterAutospacing="1"/>
        <w:rPr>
          <w:rFonts w:cs="Helvetica"/>
          <w:sz w:val="24"/>
          <w:szCs w:val="24"/>
        </w:rPr>
      </w:pPr>
    </w:p>
    <w:p w:rsidR="00794490" w:rsidRPr="000613B5" w:rsidRDefault="00794490" w:rsidP="00794490">
      <w:pPr>
        <w:spacing w:before="100" w:beforeAutospacing="1" w:after="100" w:afterAutospacing="1"/>
        <w:rPr>
          <w:rFonts w:cs="Helvetica"/>
          <w:sz w:val="24"/>
          <w:szCs w:val="24"/>
        </w:rPr>
      </w:pPr>
      <w:r w:rsidRPr="000613B5">
        <w:rPr>
          <w:rFonts w:cs="Helvetica"/>
          <w:sz w:val="24"/>
          <w:szCs w:val="24"/>
        </w:rPr>
        <w:t>Open the workbook called:    </w:t>
      </w:r>
      <w:r w:rsidRPr="000613B5">
        <w:rPr>
          <w:rFonts w:cs="Helvetica"/>
          <w:b/>
          <w:bCs/>
          <w:sz w:val="24"/>
          <w:szCs w:val="24"/>
        </w:rPr>
        <w:t>Plain Toys     </w:t>
      </w:r>
      <w:r w:rsidRPr="000613B5">
        <w:rPr>
          <w:rFonts w:cs="Helvetica"/>
          <w:sz w:val="24"/>
          <w:szCs w:val="24"/>
        </w:rPr>
        <w:t>from the folder shown above.</w:t>
      </w:r>
    </w:p>
    <w:p w:rsidR="00794490" w:rsidRPr="000613B5" w:rsidRDefault="00794490" w:rsidP="00794490">
      <w:pPr>
        <w:spacing w:before="100" w:beforeAutospacing="1" w:after="100" w:afterAutospacing="1"/>
        <w:rPr>
          <w:rFonts w:cs="Helvetica"/>
          <w:sz w:val="24"/>
          <w:szCs w:val="24"/>
        </w:rPr>
      </w:pPr>
      <w:r w:rsidRPr="000613B5">
        <w:rPr>
          <w:rFonts w:cs="Helvetica"/>
          <w:sz w:val="24"/>
          <w:szCs w:val="24"/>
        </w:rPr>
        <w:t>Make the following formatting changes:</w:t>
      </w:r>
    </w:p>
    <w:p w:rsidR="00794490" w:rsidRPr="000613B5" w:rsidRDefault="00794490" w:rsidP="008B4DBC">
      <w:pPr>
        <w:widowControl/>
        <w:numPr>
          <w:ilvl w:val="0"/>
          <w:numId w:val="22"/>
        </w:numPr>
        <w:autoSpaceDE/>
        <w:autoSpaceDN/>
        <w:rPr>
          <w:rFonts w:cs="Helvetica"/>
          <w:sz w:val="24"/>
          <w:szCs w:val="24"/>
        </w:rPr>
      </w:pPr>
      <w:r w:rsidRPr="000613B5">
        <w:rPr>
          <w:rFonts w:cs="Helvetica"/>
          <w:sz w:val="24"/>
          <w:szCs w:val="24"/>
        </w:rPr>
        <w:t>Insert some extra rows at the top and type in the title</w:t>
      </w:r>
    </w:p>
    <w:p w:rsidR="00794490" w:rsidRPr="000613B5" w:rsidRDefault="00794490" w:rsidP="008B4DBC">
      <w:pPr>
        <w:widowControl/>
        <w:numPr>
          <w:ilvl w:val="0"/>
          <w:numId w:val="23"/>
        </w:numPr>
        <w:autoSpaceDE/>
        <w:autoSpaceDN/>
        <w:rPr>
          <w:rFonts w:cs="Helvetica"/>
          <w:sz w:val="24"/>
          <w:szCs w:val="24"/>
        </w:rPr>
      </w:pPr>
      <w:r w:rsidRPr="000613B5">
        <w:rPr>
          <w:rFonts w:cs="Helvetica"/>
          <w:sz w:val="24"/>
          <w:szCs w:val="24"/>
        </w:rPr>
        <w:t>Format the font, size etc of the title</w:t>
      </w:r>
    </w:p>
    <w:p w:rsidR="00794490" w:rsidRPr="000613B5" w:rsidRDefault="00794490" w:rsidP="008B4DBC">
      <w:pPr>
        <w:widowControl/>
        <w:numPr>
          <w:ilvl w:val="0"/>
          <w:numId w:val="24"/>
        </w:numPr>
        <w:autoSpaceDE/>
        <w:autoSpaceDN/>
        <w:rPr>
          <w:rFonts w:cs="Helvetica"/>
          <w:sz w:val="24"/>
          <w:szCs w:val="24"/>
        </w:rPr>
      </w:pPr>
      <w:r w:rsidRPr="000613B5">
        <w:rPr>
          <w:rFonts w:cs="Helvetica"/>
          <w:sz w:val="24"/>
          <w:szCs w:val="24"/>
        </w:rPr>
        <w:t>Change the row heights to space them out more</w:t>
      </w:r>
    </w:p>
    <w:p w:rsidR="00794490" w:rsidRPr="000613B5" w:rsidRDefault="00794490" w:rsidP="008B4DBC">
      <w:pPr>
        <w:widowControl/>
        <w:numPr>
          <w:ilvl w:val="0"/>
          <w:numId w:val="25"/>
        </w:numPr>
        <w:autoSpaceDE/>
        <w:autoSpaceDN/>
        <w:rPr>
          <w:rFonts w:cs="Helvetica"/>
          <w:sz w:val="24"/>
          <w:szCs w:val="24"/>
        </w:rPr>
      </w:pPr>
      <w:r w:rsidRPr="000613B5">
        <w:rPr>
          <w:rFonts w:cs="Helvetica"/>
          <w:sz w:val="24"/>
          <w:szCs w:val="24"/>
        </w:rPr>
        <w:t>Change the vertical cell alignment of these rows to centered</w:t>
      </w:r>
    </w:p>
    <w:p w:rsidR="00794490" w:rsidRPr="000613B5" w:rsidRDefault="00794490" w:rsidP="008B4DBC">
      <w:pPr>
        <w:widowControl/>
        <w:numPr>
          <w:ilvl w:val="0"/>
          <w:numId w:val="26"/>
        </w:numPr>
        <w:autoSpaceDE/>
        <w:autoSpaceDN/>
        <w:rPr>
          <w:rFonts w:cs="Helvetica"/>
          <w:sz w:val="24"/>
          <w:szCs w:val="24"/>
        </w:rPr>
      </w:pPr>
      <w:r w:rsidRPr="000613B5">
        <w:rPr>
          <w:rFonts w:cs="Helvetica"/>
          <w:sz w:val="24"/>
          <w:szCs w:val="24"/>
        </w:rPr>
        <w:t>Insert more rows between the titles and first row of data and before the totals</w:t>
      </w:r>
    </w:p>
    <w:p w:rsidR="00794490" w:rsidRPr="000613B5" w:rsidRDefault="00794490" w:rsidP="008B4DBC">
      <w:pPr>
        <w:widowControl/>
        <w:numPr>
          <w:ilvl w:val="0"/>
          <w:numId w:val="27"/>
        </w:numPr>
        <w:autoSpaceDE/>
        <w:autoSpaceDN/>
        <w:rPr>
          <w:rFonts w:cs="Helvetica"/>
          <w:sz w:val="24"/>
          <w:szCs w:val="24"/>
        </w:rPr>
      </w:pPr>
      <w:r w:rsidRPr="000613B5">
        <w:rPr>
          <w:rFonts w:cs="Helvetica"/>
          <w:sz w:val="24"/>
          <w:szCs w:val="24"/>
        </w:rPr>
        <w:t>Format all the numbers except the Q Ordered column to show £ and 2 decimal places</w:t>
      </w:r>
    </w:p>
    <w:p w:rsidR="00794490" w:rsidRPr="000613B5" w:rsidRDefault="00794490" w:rsidP="008B4DBC">
      <w:pPr>
        <w:widowControl/>
        <w:numPr>
          <w:ilvl w:val="0"/>
          <w:numId w:val="28"/>
        </w:numPr>
        <w:autoSpaceDE/>
        <w:autoSpaceDN/>
        <w:rPr>
          <w:rFonts w:cs="Helvetica"/>
          <w:sz w:val="24"/>
          <w:szCs w:val="24"/>
        </w:rPr>
      </w:pPr>
      <w:r w:rsidRPr="000613B5">
        <w:rPr>
          <w:rFonts w:cs="Helvetica"/>
          <w:sz w:val="24"/>
          <w:szCs w:val="24"/>
        </w:rPr>
        <w:t>Change the column widths</w:t>
      </w:r>
    </w:p>
    <w:p w:rsidR="00794490" w:rsidRPr="000613B5" w:rsidRDefault="00794490" w:rsidP="008B4DBC">
      <w:pPr>
        <w:widowControl/>
        <w:numPr>
          <w:ilvl w:val="0"/>
          <w:numId w:val="29"/>
        </w:numPr>
        <w:autoSpaceDE/>
        <w:autoSpaceDN/>
        <w:rPr>
          <w:rFonts w:cs="Helvetica"/>
          <w:sz w:val="24"/>
          <w:szCs w:val="24"/>
        </w:rPr>
      </w:pPr>
      <w:r w:rsidRPr="000613B5">
        <w:rPr>
          <w:rFonts w:cs="Helvetica"/>
          <w:sz w:val="24"/>
          <w:szCs w:val="24"/>
        </w:rPr>
        <w:t>Line up the column titles with the numbers on the right</w:t>
      </w:r>
    </w:p>
    <w:p w:rsidR="00794490" w:rsidRPr="000613B5" w:rsidRDefault="00794490" w:rsidP="008B4DBC">
      <w:pPr>
        <w:widowControl/>
        <w:numPr>
          <w:ilvl w:val="0"/>
          <w:numId w:val="30"/>
        </w:numPr>
        <w:autoSpaceDE/>
        <w:autoSpaceDN/>
        <w:rPr>
          <w:rFonts w:cs="Helvetica"/>
          <w:sz w:val="24"/>
          <w:szCs w:val="24"/>
        </w:rPr>
      </w:pPr>
      <w:r w:rsidRPr="000613B5">
        <w:rPr>
          <w:rFonts w:cs="Helvetica"/>
          <w:sz w:val="24"/>
          <w:szCs w:val="24"/>
        </w:rPr>
        <w:t>Centre everything in the Q Ordered column</w:t>
      </w:r>
    </w:p>
    <w:p w:rsidR="00794490" w:rsidRPr="000613B5" w:rsidRDefault="00794490" w:rsidP="008B4DBC">
      <w:pPr>
        <w:widowControl/>
        <w:numPr>
          <w:ilvl w:val="0"/>
          <w:numId w:val="31"/>
        </w:numPr>
        <w:autoSpaceDE/>
        <w:autoSpaceDN/>
        <w:rPr>
          <w:rFonts w:cs="Helvetica"/>
          <w:sz w:val="24"/>
          <w:szCs w:val="24"/>
        </w:rPr>
      </w:pPr>
      <w:r w:rsidRPr="000613B5">
        <w:rPr>
          <w:rFonts w:cs="Helvetica"/>
          <w:sz w:val="24"/>
          <w:szCs w:val="24"/>
        </w:rPr>
        <w:t>Add borders, gridlines and shading as desired!</w:t>
      </w:r>
    </w:p>
    <w:p w:rsidR="00794490" w:rsidRPr="000613B5" w:rsidRDefault="00794490" w:rsidP="00794490">
      <w:pPr>
        <w:shd w:val="clear" w:color="auto" w:fill="FFF5DF"/>
        <w:spacing w:before="100" w:beforeAutospacing="1" w:after="100" w:afterAutospacing="1"/>
        <w:rPr>
          <w:rFonts w:cs="Helvetica"/>
          <w:i/>
          <w:iCs/>
          <w:sz w:val="24"/>
          <w:szCs w:val="24"/>
        </w:rPr>
      </w:pPr>
      <w:r w:rsidRPr="000613B5">
        <w:rPr>
          <w:rFonts w:cs="Helvetica"/>
          <w:i/>
          <w:iCs/>
          <w:sz w:val="24"/>
          <w:szCs w:val="24"/>
        </w:rPr>
        <w:t>Don't forget to change the £ sign right next to the number</w:t>
      </w:r>
      <w:r w:rsidRPr="000613B5">
        <w:rPr>
          <w:rFonts w:cs="Helvetica"/>
          <w:b/>
          <w:bCs/>
          <w:i/>
          <w:iCs/>
          <w:sz w:val="24"/>
          <w:szCs w:val="24"/>
        </w:rPr>
        <w:t>s.</w:t>
      </w:r>
    </w:p>
    <w:p w:rsidR="00794490" w:rsidRPr="000613B5" w:rsidRDefault="00794490" w:rsidP="00794490">
      <w:pPr>
        <w:spacing w:before="100" w:beforeAutospacing="1" w:after="100" w:afterAutospacing="1"/>
        <w:rPr>
          <w:rFonts w:cs="Helvetica"/>
          <w:sz w:val="24"/>
          <w:szCs w:val="24"/>
        </w:rPr>
      </w:pPr>
      <w:r w:rsidRPr="000613B5">
        <w:rPr>
          <w:rFonts w:cs="Helvetica"/>
          <w:sz w:val="24"/>
          <w:szCs w:val="24"/>
        </w:rPr>
        <w:t>Your formatted example will look something like this:</w:t>
      </w:r>
    </w:p>
    <w:p w:rsidR="00794490" w:rsidRPr="002B66AC" w:rsidRDefault="00794490" w:rsidP="00794490">
      <w:pPr>
        <w:shd w:val="clear" w:color="auto" w:fill="EEEEEE"/>
        <w:spacing w:line="338" w:lineRule="atLeast"/>
        <w:jc w:val="center"/>
        <w:rPr>
          <w:rFonts w:ascii="Helvetica" w:hAnsi="Helvetica" w:cs="Helvetica"/>
          <w:color w:val="666666"/>
          <w:sz w:val="23"/>
          <w:szCs w:val="23"/>
        </w:rPr>
      </w:pPr>
      <w:r>
        <w:rPr>
          <w:rFonts w:ascii="Helvetica" w:hAnsi="Helvetica" w:cs="Helvetica"/>
          <w:noProof/>
          <w:color w:val="666666"/>
          <w:sz w:val="23"/>
          <w:szCs w:val="23"/>
        </w:rPr>
        <w:lastRenderedPageBreak/>
        <w:drawing>
          <wp:inline distT="0" distB="0" distL="0" distR="0">
            <wp:extent cx="4686300" cy="3724275"/>
            <wp:effectExtent l="0" t="0" r="0" b="9525"/>
            <wp:docPr id="230" name="Picture 44" descr="Excel 2010 exercise - Formatting your work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2010 exercise - Formatting your work (image 1)"/>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3724275"/>
                    </a:xfrm>
                    <a:prstGeom prst="rect">
                      <a:avLst/>
                    </a:prstGeom>
                    <a:noFill/>
                    <a:ln>
                      <a:noFill/>
                    </a:ln>
                  </pic:spPr>
                </pic:pic>
              </a:graphicData>
            </a:graphic>
          </wp:inline>
        </w:drawing>
      </w:r>
    </w:p>
    <w:p w:rsidR="00794490" w:rsidRPr="00B556D7" w:rsidRDefault="00794490" w:rsidP="00794490">
      <w:pPr>
        <w:adjustRightInd w:val="0"/>
        <w:spacing w:line="200" w:lineRule="exact"/>
        <w:rPr>
          <w:sz w:val="24"/>
          <w:szCs w:val="24"/>
        </w:rPr>
      </w:pPr>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A74659" w:rsidRDefault="00A74659" w:rsidP="00794490"/>
    <w:p w:rsidR="00794490" w:rsidRDefault="00794490" w:rsidP="00794490"/>
    <w:p w:rsidR="00794490" w:rsidRPr="00A74659" w:rsidRDefault="00794490" w:rsidP="00794490">
      <w:pPr>
        <w:pStyle w:val="Title"/>
        <w:rPr>
          <w:sz w:val="36"/>
          <w:szCs w:val="36"/>
        </w:rPr>
      </w:pPr>
      <w:r w:rsidRPr="00A74659">
        <w:rPr>
          <w:sz w:val="36"/>
          <w:szCs w:val="36"/>
        </w:rPr>
        <w:lastRenderedPageBreak/>
        <w:t>LAB NO. 4</w:t>
      </w:r>
    </w:p>
    <w:p w:rsidR="00794490" w:rsidRPr="00A74659" w:rsidRDefault="00794490" w:rsidP="00794490">
      <w:pPr>
        <w:pStyle w:val="Title"/>
        <w:rPr>
          <w:sz w:val="36"/>
          <w:szCs w:val="36"/>
        </w:rPr>
      </w:pPr>
      <w:r w:rsidRPr="00A74659">
        <w:rPr>
          <w:sz w:val="36"/>
          <w:szCs w:val="36"/>
        </w:rPr>
        <w:t>Pivot Tables in MS Excel</w:t>
      </w:r>
    </w:p>
    <w:p w:rsidR="00794490" w:rsidRPr="008E5593" w:rsidRDefault="00794490" w:rsidP="00794490">
      <w:pPr>
        <w:pStyle w:val="Heading2"/>
        <w:jc w:val="both"/>
        <w:rPr>
          <w:sz w:val="24"/>
          <w:szCs w:val="24"/>
        </w:rPr>
      </w:pPr>
    </w:p>
    <w:p w:rsidR="00794490" w:rsidRPr="008E5593" w:rsidRDefault="00794490" w:rsidP="00794490">
      <w:pPr>
        <w:adjustRightInd w:val="0"/>
        <w:spacing w:line="239" w:lineRule="auto"/>
        <w:ind w:left="120"/>
        <w:rPr>
          <w:b/>
          <w:bCs/>
          <w:sz w:val="24"/>
          <w:szCs w:val="24"/>
        </w:rPr>
      </w:pPr>
      <w:r w:rsidRPr="008E5593">
        <w:rPr>
          <w:b/>
          <w:bCs/>
          <w:sz w:val="24"/>
          <w:szCs w:val="24"/>
        </w:rPr>
        <w:t>Objective:</w:t>
      </w:r>
    </w:p>
    <w:p w:rsidR="00794490" w:rsidRPr="008E5593" w:rsidRDefault="00794490" w:rsidP="008B4DBC">
      <w:pPr>
        <w:pStyle w:val="ListParagraph"/>
        <w:numPr>
          <w:ilvl w:val="0"/>
          <w:numId w:val="17"/>
        </w:numPr>
        <w:adjustRightInd w:val="0"/>
        <w:spacing w:line="239" w:lineRule="auto"/>
        <w:contextualSpacing/>
        <w:rPr>
          <w:sz w:val="24"/>
          <w:szCs w:val="24"/>
        </w:rPr>
      </w:pPr>
      <w:r w:rsidRPr="008E5593">
        <w:rPr>
          <w:bCs/>
          <w:sz w:val="24"/>
          <w:szCs w:val="24"/>
        </w:rPr>
        <w:t>To introduce students to Microsoft Excel Tool</w:t>
      </w:r>
    </w:p>
    <w:p w:rsidR="00794490" w:rsidRPr="008E5593" w:rsidRDefault="00794490" w:rsidP="008B4DBC">
      <w:pPr>
        <w:pStyle w:val="ListParagraph"/>
        <w:numPr>
          <w:ilvl w:val="0"/>
          <w:numId w:val="17"/>
        </w:numPr>
        <w:adjustRightInd w:val="0"/>
        <w:spacing w:line="239" w:lineRule="auto"/>
        <w:contextualSpacing/>
        <w:rPr>
          <w:sz w:val="24"/>
          <w:szCs w:val="24"/>
        </w:rPr>
      </w:pPr>
      <w:r w:rsidRPr="008E5593">
        <w:rPr>
          <w:bCs/>
          <w:sz w:val="24"/>
          <w:szCs w:val="24"/>
        </w:rPr>
        <w:t>To familiarize students with the working of pivot tables</w:t>
      </w:r>
    </w:p>
    <w:p w:rsidR="00794490" w:rsidRPr="008E5593" w:rsidRDefault="00794490" w:rsidP="00794490">
      <w:pPr>
        <w:pStyle w:val="ListParagraph"/>
        <w:adjustRightInd w:val="0"/>
        <w:spacing w:line="239" w:lineRule="auto"/>
        <w:ind w:left="840"/>
        <w:rPr>
          <w:sz w:val="24"/>
          <w:szCs w:val="24"/>
        </w:rPr>
      </w:pPr>
    </w:p>
    <w:p w:rsidR="00794490" w:rsidRPr="008E5593" w:rsidRDefault="00794490" w:rsidP="00794490">
      <w:pPr>
        <w:pStyle w:val="ListParagraph"/>
        <w:adjustRightInd w:val="0"/>
        <w:spacing w:line="239" w:lineRule="auto"/>
        <w:ind w:left="840"/>
        <w:rPr>
          <w:sz w:val="24"/>
          <w:szCs w:val="24"/>
        </w:rPr>
      </w:pPr>
    </w:p>
    <w:p w:rsidR="00794490" w:rsidRPr="008E5593" w:rsidRDefault="00794490" w:rsidP="00794490">
      <w:pPr>
        <w:adjustRightInd w:val="0"/>
        <w:spacing w:line="239" w:lineRule="auto"/>
        <w:ind w:left="120"/>
        <w:rPr>
          <w:b/>
          <w:bCs/>
          <w:sz w:val="24"/>
          <w:szCs w:val="24"/>
        </w:rPr>
      </w:pPr>
      <w:r w:rsidRPr="008E5593">
        <w:rPr>
          <w:b/>
          <w:bCs/>
          <w:sz w:val="24"/>
          <w:szCs w:val="24"/>
        </w:rPr>
        <w:t>Topics to be covered:</w:t>
      </w:r>
    </w:p>
    <w:p w:rsidR="00794490" w:rsidRPr="008E5593" w:rsidRDefault="00794490" w:rsidP="008B4DBC">
      <w:pPr>
        <w:pStyle w:val="ListParagraph"/>
        <w:numPr>
          <w:ilvl w:val="0"/>
          <w:numId w:val="18"/>
        </w:numPr>
        <w:adjustRightInd w:val="0"/>
        <w:spacing w:line="239" w:lineRule="auto"/>
        <w:contextualSpacing/>
        <w:rPr>
          <w:b/>
          <w:bCs/>
          <w:sz w:val="24"/>
          <w:szCs w:val="24"/>
        </w:rPr>
      </w:pPr>
      <w:r w:rsidRPr="008E5593">
        <w:rPr>
          <w:bCs/>
          <w:sz w:val="24"/>
          <w:szCs w:val="24"/>
        </w:rPr>
        <w:t>Introduction to Pivot tables</w:t>
      </w:r>
    </w:p>
    <w:p w:rsidR="00794490" w:rsidRPr="008E5593" w:rsidRDefault="00794490" w:rsidP="008B4DBC">
      <w:pPr>
        <w:pStyle w:val="ListParagraph"/>
        <w:numPr>
          <w:ilvl w:val="0"/>
          <w:numId w:val="18"/>
        </w:numPr>
        <w:adjustRightInd w:val="0"/>
        <w:spacing w:line="239" w:lineRule="auto"/>
        <w:contextualSpacing/>
        <w:rPr>
          <w:b/>
          <w:bCs/>
          <w:sz w:val="24"/>
          <w:szCs w:val="24"/>
        </w:rPr>
      </w:pPr>
      <w:r w:rsidRPr="008E5593">
        <w:rPr>
          <w:bCs/>
          <w:sz w:val="24"/>
          <w:szCs w:val="24"/>
        </w:rPr>
        <w:t xml:space="preserve">Practice tasks </w:t>
      </w:r>
    </w:p>
    <w:p w:rsidR="00794490" w:rsidRPr="008E5593" w:rsidRDefault="00794490" w:rsidP="00794490">
      <w:pPr>
        <w:rPr>
          <w:sz w:val="24"/>
          <w:szCs w:val="24"/>
        </w:rPr>
      </w:pPr>
    </w:p>
    <w:p w:rsidR="00794490" w:rsidRPr="008E5593" w:rsidRDefault="00794490" w:rsidP="00794490">
      <w:pPr>
        <w:pStyle w:val="Heading2"/>
        <w:jc w:val="both"/>
        <w:rPr>
          <w:sz w:val="24"/>
          <w:szCs w:val="24"/>
        </w:rPr>
      </w:pPr>
      <w:r w:rsidRPr="008E5593">
        <w:rPr>
          <w:sz w:val="24"/>
          <w:szCs w:val="24"/>
        </w:rPr>
        <w:t>Introduction:   [expected time: 1 hour]</w:t>
      </w:r>
    </w:p>
    <w:p w:rsidR="00794490" w:rsidRPr="008E5593" w:rsidRDefault="00794490" w:rsidP="00794490">
      <w:pPr>
        <w:pStyle w:val="NormalWeb"/>
        <w:jc w:val="both"/>
        <w:rPr>
          <w:color w:val="000000"/>
        </w:rPr>
      </w:pPr>
      <w:r w:rsidRPr="008E5593">
        <w:rPr>
          <w:color w:val="000000"/>
        </w:rPr>
        <w:t>A Pivot Table is way to present information in a report format. The idea is that you can click drop down lists and change the data that is being displayed. For example, choose just one student from a drop down list and view only his or her scores. Pivot tables are a lot easier to grasp when you see them in action. Here's the one we're going to create in this section:</w:t>
      </w:r>
    </w:p>
    <w:p w:rsidR="00794490" w:rsidRPr="008E5593" w:rsidRDefault="00794490" w:rsidP="00794490">
      <w:pPr>
        <w:pStyle w:val="NormalWeb"/>
        <w:jc w:val="both"/>
        <w:rPr>
          <w:color w:val="000000"/>
        </w:rPr>
      </w:pPr>
      <w:r w:rsidRPr="008E5593">
        <w:rPr>
          <w:noProof/>
          <w:color w:val="000000"/>
        </w:rPr>
        <w:drawing>
          <wp:inline distT="0" distB="0" distL="0" distR="0">
            <wp:extent cx="5772150" cy="2105025"/>
            <wp:effectExtent l="19050" t="0" r="0" b="0"/>
            <wp:docPr id="231" name="Picture 1" descr="A Pivot Table in Excel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vot Table in Excel 2007"/>
                    <pic:cNvPicPr>
                      <a:picLocks noChangeAspect="1" noChangeArrowheads="1"/>
                    </pic:cNvPicPr>
                  </pic:nvPicPr>
                  <pic:blipFill>
                    <a:blip r:embed="rId91" cstate="print"/>
                    <a:srcRect/>
                    <a:stretch>
                      <a:fillRect/>
                    </a:stretch>
                  </pic:blipFill>
                  <pic:spPr bwMode="auto">
                    <a:xfrm>
                      <a:off x="0" y="0"/>
                      <a:ext cx="5772150" cy="21050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Look at Row 4. This shows that the student is Elisa. If we click Elisa's drop down arrow, we'll see this:</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2505075" cy="2857500"/>
            <wp:effectExtent l="19050" t="0" r="9525" b="0"/>
            <wp:docPr id="232" name="Picture 2" descr="A Pivot Table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vot Table Drop Down List"/>
                    <pic:cNvPicPr>
                      <a:picLocks noChangeAspect="1" noChangeArrowheads="1"/>
                    </pic:cNvPicPr>
                  </pic:nvPicPr>
                  <pic:blipFill>
                    <a:blip r:embed="rId92" cstate="print"/>
                    <a:srcRect/>
                    <a:stretch>
                      <a:fillRect/>
                    </a:stretch>
                  </pic:blipFill>
                  <pic:spPr bwMode="auto">
                    <a:xfrm>
                      <a:off x="0" y="0"/>
                      <a:ext cx="2505075" cy="28575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Now we have another student to select (we'll only use two students, for this tutorial). We could untick Lisa, and tick Mary instead. Then her scores would display.</w:t>
      </w:r>
    </w:p>
    <w:p w:rsidR="00794490" w:rsidRPr="008E5593" w:rsidRDefault="00794490" w:rsidP="00794490">
      <w:pPr>
        <w:pStyle w:val="NormalWeb"/>
        <w:jc w:val="both"/>
        <w:rPr>
          <w:color w:val="000000"/>
        </w:rPr>
      </w:pPr>
      <w:r w:rsidRPr="008E5593">
        <w:rPr>
          <w:color w:val="000000"/>
        </w:rPr>
        <w:t>The Subject and Month cells also have drop down lists. So we could view only January's scores, and just for Art and English, for example.</w:t>
      </w:r>
      <w:r w:rsidRPr="008E5593">
        <w:rPr>
          <w:color w:val="000000"/>
        </w:rPr>
        <w:br/>
        <w:t xml:space="preserve">So this is a </w:t>
      </w:r>
      <w:r w:rsidRPr="008E5593">
        <w:rPr>
          <w:b/>
          <w:color w:val="000000"/>
        </w:rPr>
        <w:t>Pivot Table</w:t>
      </w:r>
      <w:r w:rsidRPr="008E5593">
        <w:rPr>
          <w:color w:val="000000"/>
        </w:rPr>
        <w:t xml:space="preserve"> - </w:t>
      </w:r>
      <w:r w:rsidRPr="008E5593">
        <w:rPr>
          <w:b/>
          <w:color w:val="000000"/>
        </w:rPr>
        <w:t>a report that we can manipulate by selecting items from drop down lists</w:t>
      </w:r>
      <w:r w:rsidRPr="008E5593">
        <w:rPr>
          <w:color w:val="000000"/>
        </w:rPr>
        <w:t>. Let's make a start.</w:t>
      </w:r>
    </w:p>
    <w:p w:rsidR="00794490" w:rsidRPr="008E5593" w:rsidRDefault="00794490" w:rsidP="00794490">
      <w:pPr>
        <w:pStyle w:val="NormalWeb"/>
        <w:jc w:val="both"/>
        <w:rPr>
          <w:color w:val="000000"/>
        </w:rPr>
      </w:pPr>
      <w:r w:rsidRPr="008E5593">
        <w:rPr>
          <w:color w:val="000000"/>
        </w:rPr>
        <w:t xml:space="preserve">The first thing you need for a Pivot Table is some data to go in it. </w:t>
      </w:r>
    </w:p>
    <w:p w:rsidR="00794490" w:rsidRPr="008E5593" w:rsidRDefault="00A21A02" w:rsidP="00794490">
      <w:pPr>
        <w:pStyle w:val="NormalWeb"/>
        <w:jc w:val="both"/>
        <w:rPr>
          <w:color w:val="000000"/>
        </w:rPr>
      </w:pPr>
      <w:hyperlink r:id="rId93" w:history="1">
        <w:r w:rsidR="00794490" w:rsidRPr="008E5593">
          <w:rPr>
            <w:rStyle w:val="Hyperlink"/>
          </w:rPr>
          <w:t>The Pivot Table Data in an Excel 2007 Spreadsheet</w:t>
        </w:r>
      </w:hyperlink>
      <w:r w:rsidR="00794490" w:rsidRPr="008E5593">
        <w:rPr>
          <w:rStyle w:val="apple-converted-space"/>
          <w:rFonts w:eastAsiaTheme="minorEastAsia"/>
          <w:color w:val="000000"/>
        </w:rPr>
        <w:t> </w:t>
      </w:r>
      <w:r w:rsidR="00794490" w:rsidRPr="008E5593">
        <w:rPr>
          <w:color w:val="000000"/>
        </w:rPr>
        <w:t>(New window)</w:t>
      </w:r>
    </w:p>
    <w:p w:rsidR="00794490" w:rsidRPr="008E5593" w:rsidRDefault="00794490" w:rsidP="00794490">
      <w:pPr>
        <w:pStyle w:val="NormalWeb"/>
        <w:jc w:val="both"/>
        <w:rPr>
          <w:color w:val="000000"/>
        </w:rPr>
      </w:pPr>
      <w:r w:rsidRPr="008E5593">
        <w:rPr>
          <w:color w:val="000000"/>
        </w:rPr>
        <w:t>Highlight the data that will be going in to your Pivot Table. On the Excel 2007 menu bar, click</w:t>
      </w:r>
      <w:r w:rsidRPr="008E5593">
        <w:rPr>
          <w:rStyle w:val="apple-converted-space"/>
          <w:rFonts w:eastAsiaTheme="minorEastAsia"/>
          <w:color w:val="000000"/>
        </w:rPr>
        <w:t> </w:t>
      </w:r>
      <w:r w:rsidRPr="008E5593">
        <w:rPr>
          <w:b/>
          <w:bCs/>
          <w:color w:val="000000"/>
        </w:rPr>
        <w:t>Insert</w:t>
      </w:r>
      <w:r w:rsidRPr="008E5593">
        <w:rPr>
          <w:color w:val="000000"/>
        </w:rPr>
        <w:t>. From the Insert menu, locate the</w:t>
      </w:r>
      <w:r w:rsidRPr="008E5593">
        <w:rPr>
          <w:rStyle w:val="apple-converted-space"/>
          <w:rFonts w:eastAsiaTheme="minorEastAsia"/>
          <w:color w:val="000000"/>
        </w:rPr>
        <w:t> </w:t>
      </w:r>
      <w:r w:rsidRPr="008E5593">
        <w:rPr>
          <w:b/>
          <w:bCs/>
          <w:color w:val="000000"/>
        </w:rPr>
        <w:t>Tables Panel</w:t>
      </w:r>
      <w:r w:rsidRPr="008E5593">
        <w:rPr>
          <w:color w:val="000000"/>
        </w:rPr>
        <w:t>:</w:t>
      </w:r>
    </w:p>
    <w:p w:rsidR="00794490" w:rsidRPr="008E5593" w:rsidRDefault="00794490" w:rsidP="00794490">
      <w:pPr>
        <w:pStyle w:val="NormalWeb"/>
        <w:jc w:val="both"/>
        <w:rPr>
          <w:color w:val="000000"/>
        </w:rPr>
      </w:pPr>
      <w:r w:rsidRPr="008E5593">
        <w:rPr>
          <w:noProof/>
          <w:color w:val="000000"/>
        </w:rPr>
        <w:drawing>
          <wp:inline distT="0" distB="0" distL="0" distR="0">
            <wp:extent cx="1019175" cy="809625"/>
            <wp:effectExtent l="19050" t="0" r="9525" b="0"/>
            <wp:docPr id="233" name="Picture 3" descr="Pivot Tables are on the Tables panel in Excel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vot Tables are on the Tables panel in Excel 2007"/>
                    <pic:cNvPicPr>
                      <a:picLocks noChangeAspect="1" noChangeArrowheads="1"/>
                    </pic:cNvPicPr>
                  </pic:nvPicPr>
                  <pic:blipFill>
                    <a:blip r:embed="rId94" cstate="print"/>
                    <a:srcRect/>
                    <a:stretch>
                      <a:fillRect/>
                    </a:stretch>
                  </pic:blipFill>
                  <pic:spPr bwMode="auto">
                    <a:xfrm>
                      <a:off x="0" y="0"/>
                      <a:ext cx="1019175" cy="8096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On the</w:t>
      </w:r>
      <w:r w:rsidRPr="008E5593">
        <w:rPr>
          <w:rStyle w:val="apple-converted-space"/>
          <w:rFonts w:eastAsiaTheme="minorEastAsia"/>
          <w:color w:val="000000"/>
        </w:rPr>
        <w:t> </w:t>
      </w:r>
      <w:r w:rsidRPr="008E5593">
        <w:rPr>
          <w:b/>
          <w:bCs/>
          <w:color w:val="000000"/>
        </w:rPr>
        <w:t>Tables</w:t>
      </w:r>
      <w:r w:rsidRPr="008E5593">
        <w:rPr>
          <w:rStyle w:val="apple-converted-space"/>
          <w:rFonts w:eastAsiaTheme="minorEastAsia"/>
          <w:color w:val="000000"/>
        </w:rPr>
        <w:t> </w:t>
      </w:r>
      <w:r w:rsidRPr="008E5593">
        <w:rPr>
          <w:color w:val="000000"/>
        </w:rPr>
        <w:t>panel click</w:t>
      </w:r>
      <w:r w:rsidRPr="008E5593">
        <w:rPr>
          <w:rStyle w:val="apple-converted-space"/>
          <w:rFonts w:eastAsiaTheme="minorEastAsia"/>
          <w:color w:val="000000"/>
        </w:rPr>
        <w:t> </w:t>
      </w:r>
      <w:r w:rsidRPr="008E5593">
        <w:rPr>
          <w:b/>
          <w:bCs/>
          <w:color w:val="000000"/>
        </w:rPr>
        <w:t>Pivot Tables</w:t>
      </w:r>
      <w:r w:rsidRPr="008E5593">
        <w:rPr>
          <w:color w:val="000000"/>
        </w:rPr>
        <w:t>. The</w:t>
      </w:r>
      <w:r w:rsidRPr="008E5593">
        <w:rPr>
          <w:rStyle w:val="apple-converted-space"/>
          <w:rFonts w:eastAsiaTheme="minorEastAsia"/>
          <w:color w:val="000000"/>
        </w:rPr>
        <w:t> </w:t>
      </w:r>
      <w:r w:rsidRPr="008E5593">
        <w:rPr>
          <w:b/>
          <w:bCs/>
          <w:color w:val="000000"/>
        </w:rPr>
        <w:t>Create Pivot Tables</w:t>
      </w:r>
      <w:r w:rsidRPr="008E5593">
        <w:rPr>
          <w:rStyle w:val="apple-converted-space"/>
          <w:rFonts w:eastAsiaTheme="minorEastAsia"/>
          <w:color w:val="000000"/>
        </w:rPr>
        <w:t> </w:t>
      </w:r>
      <w:r w:rsidRPr="008E5593">
        <w:rPr>
          <w:color w:val="000000"/>
        </w:rPr>
        <w:t>dialogue box appears:</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4867275" cy="2705100"/>
            <wp:effectExtent l="19050" t="0" r="9525" b="0"/>
            <wp:docPr id="234" name="Picture 4" descr="The Create Pivot Tabl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reate Pivot Table dialogue box"/>
                    <pic:cNvPicPr>
                      <a:picLocks noChangeAspect="1" noChangeArrowheads="1"/>
                    </pic:cNvPicPr>
                  </pic:nvPicPr>
                  <pic:blipFill>
                    <a:blip r:embed="rId95" cstate="print"/>
                    <a:srcRect/>
                    <a:stretch>
                      <a:fillRect/>
                    </a:stretch>
                  </pic:blipFill>
                  <pic:spPr bwMode="auto">
                    <a:xfrm>
                      <a:off x="0" y="0"/>
                      <a:ext cx="4867275" cy="27051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In the dialogue box above, the data that we highlighted is in the</w:t>
      </w:r>
      <w:r w:rsidRPr="008E5593">
        <w:rPr>
          <w:rStyle w:val="apple-converted-space"/>
          <w:rFonts w:eastAsiaTheme="minorEastAsia"/>
          <w:color w:val="000000"/>
        </w:rPr>
        <w:t> </w:t>
      </w:r>
      <w:r w:rsidRPr="008E5593">
        <w:rPr>
          <w:b/>
          <w:bCs/>
          <w:color w:val="000000"/>
        </w:rPr>
        <w:t>Table/Range</w:t>
      </w:r>
      <w:r w:rsidRPr="008E5593">
        <w:rPr>
          <w:rStyle w:val="apple-converted-space"/>
          <w:rFonts w:eastAsiaTheme="minorEastAsia"/>
          <w:color w:val="000000"/>
        </w:rPr>
        <w:t> </w:t>
      </w:r>
      <w:r w:rsidRPr="008E5593">
        <w:rPr>
          <w:color w:val="000000"/>
        </w:rPr>
        <w:t>textbox. You can select different cells by clicking the icon to the right of the Table/Range textbox. You can also specify an external data source, such as a text file, for the data in your Pivot Table.</w:t>
      </w:r>
    </w:p>
    <w:p w:rsidR="00794490" w:rsidRPr="008E5593" w:rsidRDefault="00794490" w:rsidP="00794490">
      <w:pPr>
        <w:pStyle w:val="NormalWeb"/>
        <w:jc w:val="both"/>
        <w:rPr>
          <w:color w:val="000000"/>
        </w:rPr>
      </w:pPr>
      <w:r w:rsidRPr="008E5593">
        <w:rPr>
          <w:color w:val="000000"/>
        </w:rPr>
        <w:t>We've selected a</w:t>
      </w:r>
      <w:r w:rsidRPr="008E5593">
        <w:rPr>
          <w:rStyle w:val="apple-converted-space"/>
          <w:rFonts w:eastAsiaTheme="minorEastAsia"/>
          <w:color w:val="000000"/>
        </w:rPr>
        <w:t> </w:t>
      </w:r>
      <w:r w:rsidRPr="008E5593">
        <w:rPr>
          <w:b/>
          <w:bCs/>
          <w:color w:val="000000"/>
        </w:rPr>
        <w:t>New Worksheet</w:t>
      </w:r>
      <w:r w:rsidRPr="008E5593">
        <w:rPr>
          <w:rStyle w:val="apple-converted-space"/>
          <w:rFonts w:eastAsiaTheme="minorEastAsia"/>
          <w:color w:val="000000"/>
        </w:rPr>
        <w:t> </w:t>
      </w:r>
      <w:r w:rsidRPr="008E5593">
        <w:rPr>
          <w:color w:val="000000"/>
        </w:rPr>
        <w:t>as the place where the Pivot Table will be placed. Click OK.</w:t>
      </w:r>
    </w:p>
    <w:p w:rsidR="00794490" w:rsidRPr="008E5593" w:rsidRDefault="00794490" w:rsidP="00794490">
      <w:pPr>
        <w:pStyle w:val="NormalWeb"/>
        <w:jc w:val="both"/>
        <w:rPr>
          <w:color w:val="000000"/>
        </w:rPr>
      </w:pPr>
      <w:r w:rsidRPr="008E5593">
        <w:rPr>
          <w:color w:val="000000"/>
        </w:rPr>
        <w:t>When you click OK, Excel 2007 presents you with a rather complex layout. The area on the right should look something like this one below:</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1943100" cy="5467350"/>
            <wp:effectExtent l="19050" t="0" r="0" b="0"/>
            <wp:docPr id="235" name="Picture 5" descr="Pivot Table Fiel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vot Table Field List"/>
                    <pic:cNvPicPr>
                      <a:picLocks noChangeAspect="1" noChangeArrowheads="1"/>
                    </pic:cNvPicPr>
                  </pic:nvPicPr>
                  <pic:blipFill>
                    <a:blip r:embed="rId96" cstate="print"/>
                    <a:srcRect/>
                    <a:stretch>
                      <a:fillRect/>
                    </a:stretch>
                  </pic:blipFill>
                  <pic:spPr bwMode="auto">
                    <a:xfrm>
                      <a:off x="0" y="0"/>
                      <a:ext cx="1943100" cy="546735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It helps to have a look again at what we're trying to create. Here's the completed Pivot Table again:</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5772150" cy="2105025"/>
            <wp:effectExtent l="19050" t="0" r="0" b="0"/>
            <wp:docPr id="236" name="Picture 6" descr="Completed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ted Pivot Table"/>
                    <pic:cNvPicPr>
                      <a:picLocks noChangeAspect="1" noChangeArrowheads="1"/>
                    </pic:cNvPicPr>
                  </pic:nvPicPr>
                  <pic:blipFill>
                    <a:blip r:embed="rId91" cstate="print"/>
                    <a:srcRect/>
                    <a:stretch>
                      <a:fillRect/>
                    </a:stretch>
                  </pic:blipFill>
                  <pic:spPr bwMode="auto">
                    <a:xfrm>
                      <a:off x="0" y="0"/>
                      <a:ext cx="5772150" cy="21050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Now take a look at the</w:t>
      </w:r>
      <w:r w:rsidRPr="008E5593">
        <w:rPr>
          <w:rStyle w:val="apple-converted-space"/>
          <w:rFonts w:eastAsiaTheme="minorEastAsia"/>
          <w:color w:val="000000"/>
        </w:rPr>
        <w:t> </w:t>
      </w:r>
      <w:r w:rsidRPr="008E5593">
        <w:rPr>
          <w:b/>
          <w:bCs/>
          <w:color w:val="000000"/>
        </w:rPr>
        <w:t>Pivot Table Field List</w:t>
      </w:r>
      <w:r w:rsidRPr="008E5593">
        <w:rPr>
          <w:rStyle w:val="apple-converted-space"/>
          <w:rFonts w:eastAsiaTheme="minorEastAsia"/>
          <w:color w:val="000000"/>
        </w:rPr>
        <w:t> </w:t>
      </w:r>
      <w:r w:rsidRPr="008E5593">
        <w:rPr>
          <w:color w:val="000000"/>
        </w:rPr>
        <w:t>image again, the one above the completed pivot table. It has tick boxes for Month, Subject, Student, and Score. These are column headings from the original spreadsheet data. We've put the Month in cell A7 on our Pivot Table, Subject is in cell B6, Student is in cell B4, and Score is the Average scores in cells B8 to G10. You'll see how it works, though.</w:t>
      </w:r>
    </w:p>
    <w:p w:rsidR="00794490" w:rsidRPr="008E5593" w:rsidRDefault="00794490" w:rsidP="00794490">
      <w:pPr>
        <w:pStyle w:val="NormalWeb"/>
        <w:jc w:val="both"/>
        <w:rPr>
          <w:color w:val="000000"/>
        </w:rPr>
      </w:pPr>
      <w:r w:rsidRPr="008E5593">
        <w:rPr>
          <w:color w:val="000000"/>
        </w:rPr>
        <w:t>The idea is that you tick a box in the Pivot Table Field List, and then drag it to the four areas below. Excel 2007 will take care of the rest.</w:t>
      </w:r>
    </w:p>
    <w:p w:rsidR="00794490" w:rsidRPr="008E5593" w:rsidRDefault="00794490" w:rsidP="00794490">
      <w:pPr>
        <w:pStyle w:val="NormalWeb"/>
        <w:jc w:val="both"/>
        <w:rPr>
          <w:color w:val="000000"/>
        </w:rPr>
      </w:pPr>
      <w:r w:rsidRPr="008E5593">
        <w:rPr>
          <w:color w:val="000000"/>
        </w:rPr>
        <w:t>So, tick all four boxes in the field list:</w:t>
      </w:r>
    </w:p>
    <w:p w:rsidR="00794490" w:rsidRPr="008E5593" w:rsidRDefault="00794490" w:rsidP="00794490">
      <w:pPr>
        <w:pStyle w:val="NormalWeb"/>
        <w:jc w:val="both"/>
        <w:rPr>
          <w:color w:val="000000"/>
        </w:rPr>
      </w:pPr>
      <w:r w:rsidRPr="008E5593">
        <w:rPr>
          <w:noProof/>
          <w:color w:val="000000"/>
        </w:rPr>
        <w:drawing>
          <wp:inline distT="0" distB="0" distL="0" distR="0">
            <wp:extent cx="1943100" cy="2105025"/>
            <wp:effectExtent l="19050" t="0" r="0" b="0"/>
            <wp:docPr id="237" name="Picture 7" descr="Tick all four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k all four items"/>
                    <pic:cNvPicPr>
                      <a:picLocks noChangeAspect="1" noChangeArrowheads="1"/>
                    </pic:cNvPicPr>
                  </pic:nvPicPr>
                  <pic:blipFill>
                    <a:blip r:embed="rId97" cstate="print"/>
                    <a:srcRect/>
                    <a:stretch>
                      <a:fillRect/>
                    </a:stretch>
                  </pic:blipFill>
                  <pic:spPr bwMode="auto">
                    <a:xfrm>
                      <a:off x="0" y="0"/>
                      <a:ext cx="1943100" cy="21050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Excel will create a basic (and messy) Pivot Table for you. But we're going to put our 4 fields into the 4 areas below. Here's the 4 areas we can drag to:</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1943100" cy="3181350"/>
            <wp:effectExtent l="19050" t="0" r="0" b="0"/>
            <wp:docPr id="238" name="Picture 8" descr="The fou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four fields"/>
                    <pic:cNvPicPr>
                      <a:picLocks noChangeAspect="1" noChangeArrowheads="1"/>
                    </pic:cNvPicPr>
                  </pic:nvPicPr>
                  <pic:blipFill>
                    <a:blip r:embed="rId98" cstate="print"/>
                    <a:srcRect/>
                    <a:stretch>
                      <a:fillRect/>
                    </a:stretch>
                  </pic:blipFill>
                  <pic:spPr bwMode="auto">
                    <a:xfrm>
                      <a:off x="0" y="0"/>
                      <a:ext cx="1943100" cy="318135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For the</w:t>
      </w:r>
      <w:r w:rsidRPr="008E5593">
        <w:rPr>
          <w:rStyle w:val="apple-converted-space"/>
          <w:rFonts w:eastAsiaTheme="minorEastAsia"/>
          <w:color w:val="000000"/>
        </w:rPr>
        <w:t> </w:t>
      </w:r>
      <w:r w:rsidRPr="008E5593">
        <w:rPr>
          <w:b/>
          <w:bCs/>
          <w:color w:val="000000"/>
        </w:rPr>
        <w:t>Report Filter</w:t>
      </w:r>
      <w:r w:rsidRPr="008E5593">
        <w:rPr>
          <w:color w:val="000000"/>
        </w:rPr>
        <w:t>, we want the name of a Student. For the</w:t>
      </w:r>
      <w:r w:rsidRPr="008E5593">
        <w:rPr>
          <w:rStyle w:val="apple-converted-space"/>
          <w:rFonts w:eastAsiaTheme="minorEastAsia"/>
          <w:color w:val="000000"/>
        </w:rPr>
        <w:t> </w:t>
      </w:r>
      <w:r w:rsidRPr="008E5593">
        <w:rPr>
          <w:b/>
          <w:bCs/>
          <w:color w:val="000000"/>
        </w:rPr>
        <w:t>Column Labels</w:t>
      </w:r>
      <w:r w:rsidRPr="008E5593">
        <w:rPr>
          <w:color w:val="000000"/>
        </w:rPr>
        <w:t>, we want the Subject, and for the</w:t>
      </w:r>
      <w:r w:rsidRPr="008E5593">
        <w:rPr>
          <w:rStyle w:val="apple-converted-space"/>
          <w:rFonts w:eastAsiaTheme="minorEastAsia"/>
          <w:color w:val="000000"/>
        </w:rPr>
        <w:t> </w:t>
      </w:r>
      <w:r w:rsidRPr="008E5593">
        <w:rPr>
          <w:b/>
          <w:bCs/>
          <w:color w:val="000000"/>
        </w:rPr>
        <w:t>Row Labels</w:t>
      </w:r>
      <w:r w:rsidRPr="008E5593">
        <w:rPr>
          <w:color w:val="000000"/>
        </w:rPr>
        <w:t>, we'll just have the Month. The</w:t>
      </w:r>
      <w:r w:rsidRPr="008E5593">
        <w:rPr>
          <w:rStyle w:val="apple-converted-space"/>
          <w:rFonts w:eastAsiaTheme="minorEastAsia"/>
          <w:color w:val="000000"/>
        </w:rPr>
        <w:t> </w:t>
      </w:r>
      <w:r w:rsidRPr="008E5593">
        <w:rPr>
          <w:b/>
          <w:bCs/>
          <w:color w:val="000000"/>
        </w:rPr>
        <w:t>Values</w:t>
      </w:r>
      <w:r w:rsidRPr="008E5593">
        <w:rPr>
          <w:rStyle w:val="apple-converted-space"/>
          <w:rFonts w:eastAsiaTheme="minorEastAsia"/>
          <w:color w:val="000000"/>
        </w:rPr>
        <w:t> </w:t>
      </w:r>
      <w:r w:rsidRPr="008E5593">
        <w:rPr>
          <w:color w:val="000000"/>
        </w:rPr>
        <w:t>will be the Average scores.</w:t>
      </w:r>
    </w:p>
    <w:p w:rsidR="00794490" w:rsidRPr="008E5593" w:rsidRDefault="00794490" w:rsidP="00794490">
      <w:pPr>
        <w:pStyle w:val="NormalWeb"/>
        <w:jc w:val="both"/>
        <w:rPr>
          <w:color w:val="000000"/>
        </w:rPr>
      </w:pPr>
      <w:r w:rsidRPr="008E5593">
        <w:rPr>
          <w:color w:val="000000"/>
        </w:rPr>
        <w:t>If you look at the Field areas after you have ticked all four boxes, however, you may see something like this:</w:t>
      </w:r>
    </w:p>
    <w:p w:rsidR="00794490" w:rsidRPr="008E5593" w:rsidRDefault="00794490" w:rsidP="00794490">
      <w:pPr>
        <w:pStyle w:val="NormalWeb"/>
        <w:jc w:val="both"/>
        <w:rPr>
          <w:color w:val="000000"/>
        </w:rPr>
      </w:pPr>
      <w:r w:rsidRPr="008E5593">
        <w:rPr>
          <w:noProof/>
          <w:color w:val="000000"/>
        </w:rPr>
        <w:drawing>
          <wp:inline distT="0" distB="0" distL="0" distR="0">
            <wp:extent cx="1943100" cy="3267075"/>
            <wp:effectExtent l="19050" t="0" r="0" b="0"/>
            <wp:docPr id="239" name="Picture 9" descr="The items are in the wrong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tems are in the wrong place"/>
                    <pic:cNvPicPr>
                      <a:picLocks noChangeAspect="1" noChangeArrowheads="1"/>
                    </pic:cNvPicPr>
                  </pic:nvPicPr>
                  <pic:blipFill>
                    <a:blip r:embed="rId99" cstate="print"/>
                    <a:srcRect/>
                    <a:stretch>
                      <a:fillRect/>
                    </a:stretch>
                  </pic:blipFill>
                  <pic:spPr bwMode="auto">
                    <a:xfrm>
                      <a:off x="0" y="0"/>
                      <a:ext cx="1943100" cy="326707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lastRenderedPageBreak/>
        <w:t>Month, Subject and Student have all been grouped under</w:t>
      </w:r>
      <w:r w:rsidRPr="008E5593">
        <w:rPr>
          <w:rStyle w:val="apple-converted-space"/>
          <w:rFonts w:eastAsiaTheme="minorEastAsia"/>
          <w:color w:val="000000"/>
        </w:rPr>
        <w:t> </w:t>
      </w:r>
      <w:r w:rsidRPr="008E5593">
        <w:rPr>
          <w:b/>
          <w:bCs/>
          <w:color w:val="000000"/>
        </w:rPr>
        <w:t>Row Labels</w:t>
      </w:r>
      <w:r w:rsidRPr="008E5593">
        <w:rPr>
          <w:color w:val="000000"/>
        </w:rPr>
        <w:t>. You can drag and drop these, though.</w:t>
      </w:r>
    </w:p>
    <w:p w:rsidR="00794490" w:rsidRPr="008E5593" w:rsidRDefault="00794490" w:rsidP="00794490">
      <w:pPr>
        <w:pStyle w:val="NormalWeb"/>
        <w:jc w:val="both"/>
        <w:rPr>
          <w:color w:val="000000"/>
        </w:rPr>
      </w:pPr>
      <w:r w:rsidRPr="008E5593">
        <w:rPr>
          <w:color w:val="000000"/>
        </w:rPr>
        <w:t>So click on</w:t>
      </w:r>
      <w:r w:rsidRPr="008E5593">
        <w:rPr>
          <w:rStyle w:val="apple-converted-space"/>
          <w:rFonts w:eastAsiaTheme="minorEastAsia"/>
          <w:color w:val="000000"/>
        </w:rPr>
        <w:t> </w:t>
      </w:r>
      <w:r w:rsidRPr="008E5593">
        <w:rPr>
          <w:b/>
          <w:bCs/>
          <w:color w:val="000000"/>
        </w:rPr>
        <w:t>Student</w:t>
      </w:r>
      <w:r w:rsidRPr="008E5593">
        <w:rPr>
          <w:rStyle w:val="apple-converted-space"/>
          <w:rFonts w:eastAsiaTheme="minorEastAsia"/>
          <w:color w:val="000000"/>
        </w:rPr>
        <w:t> </w:t>
      </w:r>
      <w:r w:rsidRPr="008E5593">
        <w:rPr>
          <w:color w:val="000000"/>
        </w:rPr>
        <w:t>in the</w:t>
      </w:r>
      <w:r w:rsidRPr="008E5593">
        <w:rPr>
          <w:rStyle w:val="apple-converted-space"/>
          <w:rFonts w:eastAsiaTheme="minorEastAsia"/>
          <w:color w:val="000000"/>
        </w:rPr>
        <w:t> </w:t>
      </w:r>
      <w:r w:rsidRPr="008E5593">
        <w:rPr>
          <w:b/>
          <w:bCs/>
          <w:color w:val="000000"/>
        </w:rPr>
        <w:t>Row Labels</w:t>
      </w:r>
      <w:r w:rsidRPr="008E5593">
        <w:rPr>
          <w:rStyle w:val="apple-converted-space"/>
          <w:rFonts w:eastAsiaTheme="minorEastAsia"/>
          <w:color w:val="000000"/>
        </w:rPr>
        <w:t> </w:t>
      </w:r>
      <w:r w:rsidRPr="008E5593">
        <w:rPr>
          <w:color w:val="000000"/>
        </w:rPr>
        <w:t>box. Hold down your left mouse button, and then drag it in to the</w:t>
      </w:r>
      <w:r w:rsidRPr="008E5593">
        <w:rPr>
          <w:rStyle w:val="apple-converted-space"/>
          <w:rFonts w:eastAsiaTheme="minorEastAsia"/>
          <w:color w:val="000000"/>
        </w:rPr>
        <w:t> </w:t>
      </w:r>
      <w:r w:rsidRPr="008E5593">
        <w:rPr>
          <w:b/>
          <w:bCs/>
          <w:color w:val="000000"/>
        </w:rPr>
        <w:t>Report Filter</w:t>
      </w:r>
      <w:r w:rsidRPr="008E5593">
        <w:rPr>
          <w:rStyle w:val="apple-converted-space"/>
          <w:rFonts w:eastAsiaTheme="minorEastAsia"/>
          <w:color w:val="000000"/>
        </w:rPr>
        <w:t> </w:t>
      </w:r>
      <w:r w:rsidRPr="008E5593">
        <w:rPr>
          <w:color w:val="000000"/>
        </w:rPr>
        <w:t>box. If you don't fancy dragging and dropping, simply click the Student item with your left button. From the menu that appears, select</w:t>
      </w:r>
      <w:r w:rsidRPr="008E5593">
        <w:rPr>
          <w:rStyle w:val="apple-converted-space"/>
          <w:rFonts w:eastAsiaTheme="minorEastAsia"/>
          <w:color w:val="000000"/>
        </w:rPr>
        <w:t> </w:t>
      </w:r>
      <w:r w:rsidRPr="008E5593">
        <w:rPr>
          <w:b/>
          <w:bCs/>
          <w:color w:val="000000"/>
        </w:rPr>
        <w:t>Move to Report Filter</w:t>
      </w:r>
      <w:r w:rsidRPr="008E5593">
        <w:rPr>
          <w:color w:val="000000"/>
        </w:rPr>
        <w:t>:</w:t>
      </w:r>
    </w:p>
    <w:p w:rsidR="00794490" w:rsidRPr="008E5593" w:rsidRDefault="00794490" w:rsidP="00794490">
      <w:pPr>
        <w:pStyle w:val="NormalWeb"/>
        <w:jc w:val="both"/>
        <w:rPr>
          <w:color w:val="000000"/>
        </w:rPr>
      </w:pPr>
      <w:r w:rsidRPr="008E5593">
        <w:rPr>
          <w:noProof/>
          <w:color w:val="000000"/>
        </w:rPr>
        <w:drawing>
          <wp:inline distT="0" distB="0" distL="0" distR="0">
            <wp:extent cx="1657350" cy="2447925"/>
            <wp:effectExtent l="19050" t="0" r="0" b="0"/>
            <wp:docPr id="240" name="Picture 10" descr="Click on Move to Repor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ck on Move to Report Filter"/>
                    <pic:cNvPicPr>
                      <a:picLocks noChangeAspect="1" noChangeArrowheads="1"/>
                    </pic:cNvPicPr>
                  </pic:nvPicPr>
                  <pic:blipFill>
                    <a:blip r:embed="rId100" cstate="print"/>
                    <a:srcRect/>
                    <a:stretch>
                      <a:fillRect/>
                    </a:stretch>
                  </pic:blipFill>
                  <pic:spPr bwMode="auto">
                    <a:xfrm>
                      <a:off x="0" y="0"/>
                      <a:ext cx="1657350" cy="24479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Your Field areas will then look like this:</w:t>
      </w:r>
    </w:p>
    <w:p w:rsidR="00794490" w:rsidRPr="008E5593" w:rsidRDefault="00794490" w:rsidP="00794490">
      <w:pPr>
        <w:pStyle w:val="NormalWeb"/>
        <w:jc w:val="both"/>
        <w:rPr>
          <w:color w:val="000000"/>
        </w:rPr>
      </w:pPr>
      <w:r w:rsidRPr="008E5593">
        <w:rPr>
          <w:noProof/>
          <w:color w:val="000000"/>
        </w:rPr>
        <w:drawing>
          <wp:inline distT="0" distB="0" distL="0" distR="0">
            <wp:extent cx="1914525" cy="3181350"/>
            <wp:effectExtent l="19050" t="0" r="9525" b="0"/>
            <wp:docPr id="241" name="Picture 11" descr="The Student item has been moved to Repor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Student item has been moved to Report Filter"/>
                    <pic:cNvPicPr>
                      <a:picLocks noChangeAspect="1" noChangeArrowheads="1"/>
                    </pic:cNvPicPr>
                  </pic:nvPicPr>
                  <pic:blipFill>
                    <a:blip r:embed="rId101" cstate="print"/>
                    <a:srcRect/>
                    <a:stretch>
                      <a:fillRect/>
                    </a:stretch>
                  </pic:blipFill>
                  <pic:spPr bwMode="auto">
                    <a:xfrm>
                      <a:off x="0" y="0"/>
                      <a:ext cx="1914525" cy="318135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Move Subject from</w:t>
      </w:r>
      <w:r w:rsidRPr="008E5593">
        <w:rPr>
          <w:rStyle w:val="apple-converted-space"/>
          <w:rFonts w:eastAsiaTheme="minorEastAsia"/>
          <w:color w:val="000000"/>
        </w:rPr>
        <w:t> </w:t>
      </w:r>
      <w:r w:rsidRPr="008E5593">
        <w:rPr>
          <w:b/>
          <w:bCs/>
          <w:color w:val="000000"/>
        </w:rPr>
        <w:t>Row Labels</w:t>
      </w:r>
      <w:r w:rsidRPr="008E5593">
        <w:rPr>
          <w:rStyle w:val="apple-converted-space"/>
          <w:rFonts w:eastAsiaTheme="minorEastAsia"/>
          <w:color w:val="000000"/>
        </w:rPr>
        <w:t> </w:t>
      </w:r>
      <w:r w:rsidRPr="008E5593">
        <w:rPr>
          <w:color w:val="000000"/>
        </w:rPr>
        <w:t>to the</w:t>
      </w:r>
      <w:r w:rsidRPr="008E5593">
        <w:rPr>
          <w:rStyle w:val="apple-converted-space"/>
          <w:rFonts w:eastAsiaTheme="minorEastAsia"/>
          <w:color w:val="000000"/>
        </w:rPr>
        <w:t> </w:t>
      </w:r>
      <w:r w:rsidRPr="008E5593">
        <w:rPr>
          <w:b/>
          <w:bCs/>
          <w:color w:val="000000"/>
        </w:rPr>
        <w:t>Column Labels</w:t>
      </w:r>
      <w:r w:rsidRPr="008E5593">
        <w:rPr>
          <w:rStyle w:val="apple-converted-space"/>
          <w:rFonts w:eastAsiaTheme="minorEastAsia"/>
          <w:color w:val="000000"/>
        </w:rPr>
        <w:t> </w:t>
      </w:r>
      <w:r w:rsidRPr="008E5593">
        <w:rPr>
          <w:color w:val="000000"/>
        </w:rPr>
        <w:t>area:</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1657350" cy="2438400"/>
            <wp:effectExtent l="19050" t="0" r="0" b="0"/>
            <wp:docPr id="242" name="Picture 12" descr="Move to Colum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ve to Column Labels"/>
                    <pic:cNvPicPr>
                      <a:picLocks noChangeAspect="1" noChangeArrowheads="1"/>
                    </pic:cNvPicPr>
                  </pic:nvPicPr>
                  <pic:blipFill>
                    <a:blip r:embed="rId102" cstate="print"/>
                    <a:srcRect/>
                    <a:stretch>
                      <a:fillRect/>
                    </a:stretch>
                  </pic:blipFill>
                  <pic:spPr bwMode="auto">
                    <a:xfrm>
                      <a:off x="0" y="0"/>
                      <a:ext cx="1657350" cy="24384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Your Field areas will then look like this:</w:t>
      </w:r>
    </w:p>
    <w:p w:rsidR="00794490" w:rsidRPr="008E5593" w:rsidRDefault="00794490" w:rsidP="00794490">
      <w:pPr>
        <w:pStyle w:val="NormalWeb"/>
        <w:jc w:val="both"/>
        <w:rPr>
          <w:color w:val="000000"/>
        </w:rPr>
      </w:pPr>
      <w:r w:rsidRPr="008E5593">
        <w:rPr>
          <w:noProof/>
          <w:color w:val="000000"/>
        </w:rPr>
        <w:drawing>
          <wp:inline distT="0" distB="0" distL="0" distR="0">
            <wp:extent cx="1866900" cy="3152775"/>
            <wp:effectExtent l="19050" t="0" r="0" b="0"/>
            <wp:docPr id="243" name="Picture 13" descr="All four items have been 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l four items have been moved"/>
                    <pic:cNvPicPr>
                      <a:picLocks noChangeAspect="1" noChangeArrowheads="1"/>
                    </pic:cNvPicPr>
                  </pic:nvPicPr>
                  <pic:blipFill>
                    <a:blip r:embed="rId103" cstate="print"/>
                    <a:srcRect/>
                    <a:stretch>
                      <a:fillRect/>
                    </a:stretch>
                  </pic:blipFill>
                  <pic:spPr bwMode="auto">
                    <a:xfrm>
                      <a:off x="0" y="0"/>
                      <a:ext cx="1866900" cy="315277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The Pivot Table on your spreadsheet will look a lot different, too. It should be looking like this:</w:t>
      </w:r>
    </w:p>
    <w:p w:rsidR="00794490" w:rsidRPr="008E5593" w:rsidRDefault="00794490" w:rsidP="00794490">
      <w:pPr>
        <w:pStyle w:val="NormalWeb"/>
        <w:jc w:val="both"/>
        <w:rPr>
          <w:color w:val="000000"/>
        </w:rPr>
      </w:pPr>
      <w:r w:rsidRPr="008E5593">
        <w:rPr>
          <w:noProof/>
          <w:color w:val="000000"/>
        </w:rPr>
        <w:drawing>
          <wp:inline distT="0" distB="0" distL="0" distR="0">
            <wp:extent cx="4800600" cy="1533525"/>
            <wp:effectExtent l="19050" t="0" r="0" b="0"/>
            <wp:docPr id="244" name="Picture 14" descr="Your Excel 2007 Pivot Table so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ur Excel 2007 Pivot Table so far"/>
                    <pic:cNvPicPr>
                      <a:picLocks noChangeAspect="1" noChangeArrowheads="1"/>
                    </pic:cNvPicPr>
                  </pic:nvPicPr>
                  <pic:blipFill>
                    <a:blip r:embed="rId104" cstate="print"/>
                    <a:srcRect/>
                    <a:stretch>
                      <a:fillRect/>
                    </a:stretch>
                  </pic:blipFill>
                  <pic:spPr bwMode="auto">
                    <a:xfrm>
                      <a:off x="0" y="0"/>
                      <a:ext cx="4800600" cy="15335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lastRenderedPageBreak/>
        <w:t>Our Pivot Table is coming along, but the scores are all wrong, and it needs tidying up a bit. We'll continue this tutorial in the next part.</w:t>
      </w:r>
    </w:p>
    <w:p w:rsidR="00794490" w:rsidRPr="008E5593" w:rsidRDefault="00794490" w:rsidP="00794490">
      <w:pPr>
        <w:pStyle w:val="NormalWeb"/>
        <w:jc w:val="both"/>
        <w:rPr>
          <w:color w:val="000000"/>
        </w:rPr>
        <w:sectPr w:rsidR="00794490" w:rsidRPr="008E5593" w:rsidSect="00794490">
          <w:footerReference w:type="default" r:id="rId105"/>
          <w:pgSz w:w="12240" w:h="15840"/>
          <w:pgMar w:top="1440" w:right="1440" w:bottom="1440" w:left="1440" w:header="720" w:footer="720" w:gutter="0"/>
          <w:cols w:space="720"/>
          <w:docGrid w:linePitch="360"/>
        </w:sectPr>
      </w:pPr>
    </w:p>
    <w:p w:rsidR="00794490" w:rsidRPr="008E5593" w:rsidRDefault="00794490" w:rsidP="00794490">
      <w:pPr>
        <w:pStyle w:val="Heading1"/>
        <w:jc w:val="both"/>
        <w:rPr>
          <w:b w:val="0"/>
          <w:sz w:val="24"/>
          <w:szCs w:val="24"/>
        </w:rPr>
      </w:pPr>
      <w:bookmarkStart w:id="87" w:name="_Toc275194024"/>
      <w:bookmarkStart w:id="88" w:name="_Toc275194098"/>
      <w:bookmarkStart w:id="89" w:name="_Toc275242972"/>
      <w:r w:rsidRPr="008E5593">
        <w:rPr>
          <w:b w:val="0"/>
          <w:color w:val="000000"/>
          <w:sz w:val="24"/>
          <w:szCs w:val="24"/>
        </w:rPr>
        <w:lastRenderedPageBreak/>
        <w:t>The reason why the scores from our Pivot Table are so strange is because Excel 2007 is using the wrong formula. It's using a Sum total when we want it to use an Average.</w:t>
      </w:r>
      <w:bookmarkEnd w:id="87"/>
      <w:bookmarkEnd w:id="88"/>
      <w:bookmarkEnd w:id="89"/>
    </w:p>
    <w:p w:rsidR="00794490" w:rsidRPr="008E5593" w:rsidRDefault="00794490" w:rsidP="00794490">
      <w:pPr>
        <w:pStyle w:val="NormalWeb"/>
        <w:jc w:val="both"/>
        <w:rPr>
          <w:color w:val="000000"/>
        </w:rPr>
      </w:pPr>
      <w:r w:rsidRPr="008E5593">
        <w:rPr>
          <w:color w:val="000000"/>
        </w:rPr>
        <w:t>Here's the Pivot Table so far:</w:t>
      </w:r>
    </w:p>
    <w:p w:rsidR="00794490" w:rsidRPr="008E5593" w:rsidRDefault="00794490" w:rsidP="00794490">
      <w:pPr>
        <w:pStyle w:val="NormalWeb"/>
        <w:jc w:val="both"/>
        <w:rPr>
          <w:color w:val="000000"/>
        </w:rPr>
      </w:pPr>
      <w:r w:rsidRPr="008E5593">
        <w:rPr>
          <w:noProof/>
          <w:color w:val="000000"/>
        </w:rPr>
        <w:drawing>
          <wp:inline distT="0" distB="0" distL="0" distR="0">
            <wp:extent cx="4800600" cy="1533525"/>
            <wp:effectExtent l="19050" t="0" r="0" b="0"/>
            <wp:docPr id="245" name="Picture 1" descr="Your Excel 2007 Pivot Table so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Excel 2007 Pivot Table so far"/>
                    <pic:cNvPicPr>
                      <a:picLocks noChangeAspect="1" noChangeArrowheads="1"/>
                    </pic:cNvPicPr>
                  </pic:nvPicPr>
                  <pic:blipFill>
                    <a:blip r:embed="rId104" cstate="print"/>
                    <a:srcRect/>
                    <a:stretch>
                      <a:fillRect/>
                    </a:stretch>
                  </pic:blipFill>
                  <pic:spPr bwMode="auto">
                    <a:xfrm>
                      <a:off x="0" y="0"/>
                      <a:ext cx="4800600" cy="15335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The numbers have all been added up. But we want averages, instead. To change the formula, click on</w:t>
      </w:r>
      <w:r w:rsidRPr="008E5593">
        <w:rPr>
          <w:rStyle w:val="apple-converted-space"/>
          <w:rFonts w:eastAsiaTheme="minorEastAsia"/>
          <w:color w:val="000000"/>
        </w:rPr>
        <w:t> </w:t>
      </w:r>
      <w:r w:rsidRPr="008E5593">
        <w:rPr>
          <w:b/>
          <w:bCs/>
          <w:color w:val="000000"/>
        </w:rPr>
        <w:t>Sum of Score</w:t>
      </w:r>
      <w:r w:rsidRPr="008E5593">
        <w:rPr>
          <w:rStyle w:val="apple-converted-space"/>
          <w:rFonts w:eastAsiaTheme="minorEastAsia"/>
          <w:color w:val="000000"/>
        </w:rPr>
        <w:t> </w:t>
      </w:r>
      <w:r w:rsidRPr="008E5593">
        <w:rPr>
          <w:color w:val="000000"/>
        </w:rPr>
        <w:t>under the</w:t>
      </w:r>
      <w:r w:rsidRPr="008E5593">
        <w:rPr>
          <w:rStyle w:val="apple-converted-space"/>
          <w:rFonts w:eastAsiaTheme="minorEastAsia"/>
          <w:color w:val="000000"/>
        </w:rPr>
        <w:t> </w:t>
      </w:r>
      <w:r w:rsidRPr="008E5593">
        <w:rPr>
          <w:b/>
          <w:bCs/>
          <w:color w:val="000000"/>
        </w:rPr>
        <w:t>Values</w:t>
      </w:r>
      <w:r w:rsidRPr="008E5593">
        <w:rPr>
          <w:rStyle w:val="apple-converted-space"/>
          <w:rFonts w:eastAsiaTheme="minorEastAsia"/>
          <w:color w:val="000000"/>
        </w:rPr>
        <w:t> </w:t>
      </w:r>
      <w:r w:rsidRPr="008E5593">
        <w:rPr>
          <w:color w:val="000000"/>
        </w:rPr>
        <w:t>field area:</w:t>
      </w:r>
    </w:p>
    <w:p w:rsidR="00794490" w:rsidRPr="008E5593" w:rsidRDefault="00794490" w:rsidP="00794490">
      <w:pPr>
        <w:pStyle w:val="NormalWeb"/>
        <w:jc w:val="both"/>
        <w:rPr>
          <w:color w:val="000000"/>
        </w:rPr>
      </w:pPr>
      <w:r w:rsidRPr="008E5593">
        <w:rPr>
          <w:noProof/>
          <w:color w:val="000000"/>
        </w:rPr>
        <w:drawing>
          <wp:inline distT="0" distB="0" distL="0" distR="0">
            <wp:extent cx="1866900" cy="3152775"/>
            <wp:effectExtent l="19050" t="0" r="0" b="0"/>
            <wp:docPr id="246" name="Picture 2" descr="http://www.homeandlearn.co.uk/excel2007/images/2PivotTableFieldList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omeandlearn.co.uk/excel2007/images/2PivotTableFieldList9.gif"/>
                    <pic:cNvPicPr>
                      <a:picLocks noChangeAspect="1" noChangeArrowheads="1"/>
                    </pic:cNvPicPr>
                  </pic:nvPicPr>
                  <pic:blipFill>
                    <a:blip r:embed="rId106" cstate="print"/>
                    <a:srcRect/>
                    <a:stretch>
                      <a:fillRect/>
                    </a:stretch>
                  </pic:blipFill>
                  <pic:spPr bwMode="auto">
                    <a:xfrm>
                      <a:off x="0" y="0"/>
                      <a:ext cx="1866900" cy="315277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You'll see the following menu:</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1657350" cy="2438400"/>
            <wp:effectExtent l="19050" t="0" r="0" b="0"/>
            <wp:docPr id="247" name="Picture 3" descr="Field Settings for the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eld Settings for the Pivot Table"/>
                    <pic:cNvPicPr>
                      <a:picLocks noChangeAspect="1" noChangeArrowheads="1"/>
                    </pic:cNvPicPr>
                  </pic:nvPicPr>
                  <pic:blipFill>
                    <a:blip r:embed="rId107" cstate="print"/>
                    <a:srcRect/>
                    <a:stretch>
                      <a:fillRect/>
                    </a:stretch>
                  </pic:blipFill>
                  <pic:spPr bwMode="auto">
                    <a:xfrm>
                      <a:off x="0" y="0"/>
                      <a:ext cx="1657350" cy="24384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Select, Field Settings to see the following dialogue box:</w:t>
      </w:r>
    </w:p>
    <w:p w:rsidR="00794490" w:rsidRPr="008E5593" w:rsidRDefault="00794490" w:rsidP="00794490">
      <w:pPr>
        <w:pStyle w:val="NormalWeb"/>
        <w:jc w:val="both"/>
        <w:rPr>
          <w:color w:val="000000"/>
        </w:rPr>
      </w:pPr>
      <w:r w:rsidRPr="008E5593">
        <w:rPr>
          <w:noProof/>
          <w:color w:val="000000"/>
        </w:rPr>
        <w:drawing>
          <wp:inline distT="0" distB="0" distL="0" distR="0">
            <wp:extent cx="3371850" cy="3048000"/>
            <wp:effectExtent l="19050" t="0" r="0" b="0"/>
            <wp:docPr id="248" name="Picture 4" descr="Data Fiel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Field Settings"/>
                    <pic:cNvPicPr>
                      <a:picLocks noChangeAspect="1" noChangeArrowheads="1"/>
                    </pic:cNvPicPr>
                  </pic:nvPicPr>
                  <pic:blipFill>
                    <a:blip r:embed="rId108" cstate="print"/>
                    <a:srcRect/>
                    <a:stretch>
                      <a:fillRect/>
                    </a:stretch>
                  </pic:blipFill>
                  <pic:spPr bwMode="auto">
                    <a:xfrm>
                      <a:off x="0" y="0"/>
                      <a:ext cx="3371850" cy="30480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Change the Formula from Sum to</w:t>
      </w:r>
      <w:r w:rsidRPr="008E5593">
        <w:rPr>
          <w:rStyle w:val="apple-converted-space"/>
          <w:rFonts w:eastAsiaTheme="minorEastAsia"/>
          <w:color w:val="000000"/>
        </w:rPr>
        <w:t> </w:t>
      </w:r>
      <w:r w:rsidRPr="008E5593">
        <w:rPr>
          <w:b/>
          <w:bCs/>
          <w:color w:val="000000"/>
        </w:rPr>
        <w:t>Average</w:t>
      </w:r>
      <w:r w:rsidRPr="008E5593">
        <w:rPr>
          <w:color w:val="000000"/>
        </w:rPr>
        <w:t>, and then click OK. Your Average formula won't be formatted to any decimal places. So highlight you data. On the Home menu in Excel 2007, locate the Number panel. Format your Averages so that it has no decimal places. Your Pivot Table will then look like this:</w:t>
      </w:r>
    </w:p>
    <w:p w:rsidR="00794490" w:rsidRPr="008E5593" w:rsidRDefault="00794490" w:rsidP="00794490">
      <w:pPr>
        <w:pStyle w:val="NormalWeb"/>
        <w:jc w:val="both"/>
        <w:rPr>
          <w:color w:val="000000"/>
        </w:rPr>
      </w:pPr>
      <w:r w:rsidRPr="008E5593">
        <w:rPr>
          <w:noProof/>
          <w:color w:val="000000"/>
        </w:rPr>
        <w:lastRenderedPageBreak/>
        <w:drawing>
          <wp:inline distT="0" distB="0" distL="0" distR="0">
            <wp:extent cx="6038850" cy="1685925"/>
            <wp:effectExtent l="19050" t="0" r="0" b="0"/>
            <wp:docPr id="249" name="Picture 5" descr="http://www.homeandlearn.co.uk/excel2007/images/2PivotTableHal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andlearn.co.uk/excel2007/images/2PivotTableHalf2.gif"/>
                    <pic:cNvPicPr>
                      <a:picLocks noChangeAspect="1" noChangeArrowheads="1"/>
                    </pic:cNvPicPr>
                  </pic:nvPicPr>
                  <pic:blipFill>
                    <a:blip r:embed="rId109" cstate="print"/>
                    <a:srcRect/>
                    <a:stretch>
                      <a:fillRect/>
                    </a:stretch>
                  </pic:blipFill>
                  <pic:spPr bwMode="auto">
                    <a:xfrm>
                      <a:off x="0" y="0"/>
                      <a:ext cx="6038850" cy="16859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Almost there!</w:t>
      </w:r>
    </w:p>
    <w:p w:rsidR="00794490" w:rsidRPr="008E5593" w:rsidRDefault="00794490" w:rsidP="00794490">
      <w:pPr>
        <w:pStyle w:val="NormalWeb"/>
        <w:jc w:val="both"/>
        <w:rPr>
          <w:color w:val="000000"/>
        </w:rPr>
      </w:pPr>
      <w:r w:rsidRPr="008E5593">
        <w:rPr>
          <w:color w:val="000000"/>
        </w:rPr>
        <w:t>Look at cells A3, B3 and A4 above. These all have the not very descriptive names of Average of Score, Column Labels, and Row Labels. You can click inside of these cells and type your own headings, in exactly the same way as you would like to enter text in a normal cell.</w:t>
      </w:r>
    </w:p>
    <w:p w:rsidR="00794490" w:rsidRPr="008E5593" w:rsidRDefault="00794490" w:rsidP="00794490">
      <w:pPr>
        <w:pStyle w:val="NormalWeb"/>
        <w:jc w:val="both"/>
        <w:rPr>
          <w:color w:val="000000"/>
        </w:rPr>
      </w:pPr>
      <w:r w:rsidRPr="008E5593">
        <w:rPr>
          <w:color w:val="000000"/>
        </w:rPr>
        <w:t>In the new version of the Pivot Table below, we have renamed these cells. We've also centered the data.</w:t>
      </w:r>
    </w:p>
    <w:p w:rsidR="00794490" w:rsidRPr="008E5593" w:rsidRDefault="00794490" w:rsidP="00794490">
      <w:pPr>
        <w:pStyle w:val="NormalWeb"/>
        <w:jc w:val="both"/>
        <w:rPr>
          <w:color w:val="000000"/>
        </w:rPr>
      </w:pPr>
      <w:r w:rsidRPr="008E5593">
        <w:rPr>
          <w:noProof/>
          <w:color w:val="000000"/>
        </w:rPr>
        <w:drawing>
          <wp:inline distT="0" distB="0" distL="0" distR="0">
            <wp:extent cx="5419725" cy="1524000"/>
            <wp:effectExtent l="19050" t="0" r="9525" b="0"/>
            <wp:docPr id="250" name="Picture 6" descr="http://www.homeandlearn.co.uk/excel2007/images/2PivotTableHalf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omeandlearn.co.uk/excel2007/images/2PivotTableHalf3.gif"/>
                    <pic:cNvPicPr>
                      <a:picLocks noChangeAspect="1" noChangeArrowheads="1"/>
                    </pic:cNvPicPr>
                  </pic:nvPicPr>
                  <pic:blipFill>
                    <a:blip r:embed="rId110" cstate="print"/>
                    <a:srcRect/>
                    <a:stretch>
                      <a:fillRect/>
                    </a:stretch>
                  </pic:blipFill>
                  <pic:spPr bwMode="auto">
                    <a:xfrm>
                      <a:off x="0" y="0"/>
                      <a:ext cx="5419725" cy="1524000"/>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Only one thing left to do - spruce up the table by adding a bit of color.</w:t>
      </w:r>
    </w:p>
    <w:p w:rsidR="00794490" w:rsidRPr="008E5593" w:rsidRDefault="00794490" w:rsidP="00794490">
      <w:pPr>
        <w:pStyle w:val="NormalWeb"/>
        <w:jc w:val="both"/>
        <w:rPr>
          <w:color w:val="000000"/>
        </w:rPr>
      </w:pPr>
      <w:r w:rsidRPr="008E5593">
        <w:rPr>
          <w:color w:val="000000"/>
        </w:rPr>
        <w:t>Click anywhere on your Pivot Table to highlight it. Now look at the menu bar at the top of Excel 2007. You'll notice a Design menu. Click on this to see the various design options.</w:t>
      </w:r>
    </w:p>
    <w:p w:rsidR="00794490" w:rsidRPr="008E5593" w:rsidRDefault="00794490" w:rsidP="00794490">
      <w:pPr>
        <w:pStyle w:val="NormalWeb"/>
        <w:jc w:val="both"/>
        <w:rPr>
          <w:color w:val="000000"/>
        </w:rPr>
      </w:pPr>
      <w:r w:rsidRPr="008E5593">
        <w:rPr>
          <w:color w:val="000000"/>
        </w:rPr>
        <w:t>The</w:t>
      </w:r>
      <w:r w:rsidRPr="008E5593">
        <w:rPr>
          <w:rStyle w:val="apple-converted-space"/>
          <w:rFonts w:eastAsiaTheme="minorEastAsia"/>
          <w:color w:val="000000"/>
        </w:rPr>
        <w:t> </w:t>
      </w:r>
      <w:r w:rsidRPr="008E5593">
        <w:rPr>
          <w:b/>
          <w:bCs/>
          <w:color w:val="000000"/>
        </w:rPr>
        <w:t>Pivot Table Style Options</w:t>
      </w:r>
      <w:r w:rsidRPr="008E5593">
        <w:rPr>
          <w:rStyle w:val="apple-converted-space"/>
          <w:rFonts w:eastAsiaTheme="minorEastAsia"/>
          <w:color w:val="000000"/>
        </w:rPr>
        <w:t> </w:t>
      </w:r>
      <w:r w:rsidRPr="008E5593">
        <w:rPr>
          <w:color w:val="000000"/>
        </w:rPr>
        <w:t>panel is interesting.</w:t>
      </w:r>
    </w:p>
    <w:p w:rsidR="00794490" w:rsidRPr="008E5593" w:rsidRDefault="00794490" w:rsidP="00794490">
      <w:pPr>
        <w:pStyle w:val="NormalWeb"/>
        <w:jc w:val="both"/>
        <w:rPr>
          <w:color w:val="000000"/>
        </w:rPr>
      </w:pPr>
      <w:r w:rsidRPr="008E5593">
        <w:rPr>
          <w:noProof/>
          <w:color w:val="000000"/>
        </w:rPr>
        <w:drawing>
          <wp:inline distT="0" distB="0" distL="0" distR="0">
            <wp:extent cx="2228850" cy="809625"/>
            <wp:effectExtent l="19050" t="0" r="0" b="0"/>
            <wp:docPr id="251" name="Picture 7" descr="Pivot Table Style Options in Excel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vot Table Style Options in Excel 2007"/>
                    <pic:cNvPicPr>
                      <a:picLocks noChangeAspect="1" noChangeArrowheads="1"/>
                    </pic:cNvPicPr>
                  </pic:nvPicPr>
                  <pic:blipFill>
                    <a:blip r:embed="rId111" cstate="print"/>
                    <a:srcRect/>
                    <a:stretch>
                      <a:fillRect/>
                    </a:stretch>
                  </pic:blipFill>
                  <pic:spPr bwMode="auto">
                    <a:xfrm>
                      <a:off x="0" y="0"/>
                      <a:ext cx="2228850" cy="8096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Select</w:t>
      </w:r>
      <w:r w:rsidRPr="008E5593">
        <w:rPr>
          <w:rStyle w:val="apple-converted-space"/>
          <w:rFonts w:eastAsiaTheme="minorEastAsia"/>
          <w:color w:val="000000"/>
        </w:rPr>
        <w:t> </w:t>
      </w:r>
      <w:r w:rsidRPr="008E5593">
        <w:rPr>
          <w:b/>
          <w:bCs/>
          <w:color w:val="000000"/>
        </w:rPr>
        <w:t>Banded Rows</w:t>
      </w:r>
      <w:r w:rsidRPr="008E5593">
        <w:rPr>
          <w:rStyle w:val="apple-converted-space"/>
          <w:rFonts w:eastAsiaTheme="minorEastAsia"/>
          <w:color w:val="000000"/>
        </w:rPr>
        <w:t> </w:t>
      </w:r>
      <w:r w:rsidRPr="008E5593">
        <w:rPr>
          <w:color w:val="000000"/>
        </w:rPr>
        <w:t>and see what happens. Now click</w:t>
      </w:r>
      <w:r w:rsidRPr="008E5593">
        <w:rPr>
          <w:rStyle w:val="apple-converted-space"/>
          <w:rFonts w:eastAsiaTheme="minorEastAsia"/>
          <w:color w:val="000000"/>
        </w:rPr>
        <w:t> </w:t>
      </w:r>
      <w:r w:rsidRPr="008E5593">
        <w:rPr>
          <w:b/>
          <w:bCs/>
          <w:color w:val="000000"/>
        </w:rPr>
        <w:t>Banded Columns</w:t>
      </w:r>
      <w:r w:rsidRPr="008E5593">
        <w:rPr>
          <w:color w:val="000000"/>
        </w:rPr>
        <w:t>.</w:t>
      </w:r>
    </w:p>
    <w:p w:rsidR="00794490" w:rsidRPr="008E5593" w:rsidRDefault="00794490" w:rsidP="00794490">
      <w:pPr>
        <w:pStyle w:val="NormalWeb"/>
        <w:jc w:val="both"/>
        <w:rPr>
          <w:color w:val="000000"/>
        </w:rPr>
      </w:pPr>
      <w:r w:rsidRPr="008E5593">
        <w:rPr>
          <w:color w:val="000000"/>
        </w:rPr>
        <w:lastRenderedPageBreak/>
        <w:t>Next to this panel, there are lots of Pivot Table Styles to choose from. Select one that catches your eye. Here's our finished Pivot Table again, only with a different Style:</w:t>
      </w:r>
    </w:p>
    <w:p w:rsidR="00794490" w:rsidRPr="008E5593" w:rsidRDefault="00794490" w:rsidP="00794490">
      <w:pPr>
        <w:pStyle w:val="NormalWeb"/>
        <w:jc w:val="both"/>
        <w:rPr>
          <w:color w:val="000000"/>
        </w:rPr>
      </w:pPr>
      <w:r w:rsidRPr="008E5593">
        <w:rPr>
          <w:noProof/>
          <w:color w:val="000000"/>
        </w:rPr>
        <w:drawing>
          <wp:inline distT="0" distB="0" distL="0" distR="0">
            <wp:extent cx="5181600" cy="1343025"/>
            <wp:effectExtent l="19050" t="0" r="0" b="0"/>
            <wp:docPr id="252" name="Picture 8" descr="A finished Pivot Table in Excel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finished Pivot Table in Excel 2007"/>
                    <pic:cNvPicPr>
                      <a:picLocks noChangeAspect="1" noChangeArrowheads="1"/>
                    </pic:cNvPicPr>
                  </pic:nvPicPr>
                  <pic:blipFill>
                    <a:blip r:embed="rId112" cstate="print"/>
                    <a:srcRect/>
                    <a:stretch>
                      <a:fillRect/>
                    </a:stretch>
                  </pic:blipFill>
                  <pic:spPr bwMode="auto">
                    <a:xfrm>
                      <a:off x="0" y="0"/>
                      <a:ext cx="5181600" cy="13430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And here's the original:</w:t>
      </w:r>
    </w:p>
    <w:p w:rsidR="00794490" w:rsidRPr="008E5593" w:rsidRDefault="00794490" w:rsidP="00794490">
      <w:pPr>
        <w:pStyle w:val="NormalWeb"/>
        <w:jc w:val="both"/>
        <w:rPr>
          <w:color w:val="000000"/>
        </w:rPr>
      </w:pPr>
      <w:r w:rsidRPr="008E5593">
        <w:rPr>
          <w:noProof/>
          <w:color w:val="000000"/>
        </w:rPr>
        <w:drawing>
          <wp:inline distT="0" distB="0" distL="0" distR="0">
            <wp:extent cx="5772150" cy="2105025"/>
            <wp:effectExtent l="19050" t="0" r="0" b="0"/>
            <wp:docPr id="253" name="Picture 9" descr="The Original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Original  Pivot Table"/>
                    <pic:cNvPicPr>
                      <a:picLocks noChangeAspect="1" noChangeArrowheads="1"/>
                    </pic:cNvPicPr>
                  </pic:nvPicPr>
                  <pic:blipFill>
                    <a:blip r:embed="rId91" cstate="print"/>
                    <a:srcRect/>
                    <a:stretch>
                      <a:fillRect/>
                    </a:stretch>
                  </pic:blipFill>
                  <pic:spPr bwMode="auto">
                    <a:xfrm>
                      <a:off x="0" y="0"/>
                      <a:ext cx="5772150" cy="2105025"/>
                    </a:xfrm>
                    <a:prstGeom prst="rect">
                      <a:avLst/>
                    </a:prstGeom>
                    <a:noFill/>
                    <a:ln w="9525">
                      <a:noFill/>
                      <a:miter lim="800000"/>
                      <a:headEnd/>
                      <a:tailEnd/>
                    </a:ln>
                  </pic:spPr>
                </pic:pic>
              </a:graphicData>
            </a:graphic>
          </wp:inline>
        </w:drawing>
      </w:r>
    </w:p>
    <w:p w:rsidR="00794490" w:rsidRPr="008E5593" w:rsidRDefault="00794490" w:rsidP="00794490">
      <w:pPr>
        <w:pStyle w:val="NormalWeb"/>
        <w:jc w:val="both"/>
        <w:rPr>
          <w:color w:val="000000"/>
        </w:rPr>
      </w:pPr>
      <w:r w:rsidRPr="008E5593">
        <w:rPr>
          <w:color w:val="000000"/>
        </w:rPr>
        <w:t>There's a lot more you can do with Pivot Tables, but we hope that this introduction has whetted your appetite!</w:t>
      </w:r>
    </w:p>
    <w:p w:rsidR="00794490" w:rsidRPr="008E5593" w:rsidRDefault="00794490" w:rsidP="00794490">
      <w:pPr>
        <w:rPr>
          <w:sz w:val="24"/>
          <w:szCs w:val="24"/>
        </w:rPr>
      </w:pP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Practice Tasks:   [expected time: 2 hours]</w:t>
      </w:r>
    </w:p>
    <w:p w:rsidR="00794490" w:rsidRPr="008E5593" w:rsidRDefault="00794490" w:rsidP="00A74659">
      <w:pPr>
        <w:pStyle w:val="Heading2"/>
        <w:ind w:left="0"/>
        <w:jc w:val="left"/>
        <w:rPr>
          <w:sz w:val="24"/>
          <w:szCs w:val="24"/>
        </w:rPr>
      </w:pPr>
      <w:r w:rsidRPr="008E5593">
        <w:rPr>
          <w:sz w:val="24"/>
          <w:szCs w:val="24"/>
        </w:rPr>
        <w:t>TASK 1:</w:t>
      </w:r>
    </w:p>
    <w:p w:rsidR="00794490" w:rsidRPr="00781CF7" w:rsidRDefault="00794490" w:rsidP="00794490">
      <w:pPr>
        <w:shd w:val="clear" w:color="auto" w:fill="FFFFFF"/>
        <w:spacing w:line="324" w:lineRule="atLeast"/>
        <w:jc w:val="both"/>
        <w:textAlignment w:val="baseline"/>
        <w:rPr>
          <w:color w:val="666666"/>
          <w:sz w:val="24"/>
          <w:szCs w:val="24"/>
        </w:rPr>
      </w:pPr>
      <w:r w:rsidRPr="008E5593">
        <w:rPr>
          <w:color w:val="666666"/>
          <w:sz w:val="24"/>
          <w:szCs w:val="24"/>
          <w:bdr w:val="none" w:sz="0" w:space="0" w:color="auto" w:frame="1"/>
        </w:rPr>
        <w:t>Pivot tables</w:t>
      </w:r>
      <w:r w:rsidRPr="00781CF7">
        <w:rPr>
          <w:color w:val="666666"/>
          <w:sz w:val="24"/>
          <w:szCs w:val="24"/>
        </w:rPr>
        <w:t> are one of </w:t>
      </w:r>
      <w:r w:rsidRPr="008E5593">
        <w:rPr>
          <w:color w:val="666666"/>
          <w:sz w:val="24"/>
          <w:szCs w:val="24"/>
          <w:bdr w:val="none" w:sz="0" w:space="0" w:color="auto" w:frame="1"/>
        </w:rPr>
        <w:t>Excel</w:t>
      </w:r>
      <w:r w:rsidRPr="00781CF7">
        <w:rPr>
          <w:color w:val="666666"/>
          <w:sz w:val="24"/>
          <w:szCs w:val="24"/>
        </w:rPr>
        <w:t>'s most powerful features. A pivot table allows you to extract the significance from a large, detailed data set.</w:t>
      </w:r>
    </w:p>
    <w:p w:rsidR="00794490" w:rsidRPr="00781CF7" w:rsidRDefault="00794490" w:rsidP="00794490">
      <w:pPr>
        <w:shd w:val="clear" w:color="auto" w:fill="FFFFFF"/>
        <w:spacing w:after="150" w:line="324" w:lineRule="atLeast"/>
        <w:jc w:val="both"/>
        <w:textAlignment w:val="baseline"/>
        <w:rPr>
          <w:color w:val="666666"/>
          <w:sz w:val="24"/>
          <w:szCs w:val="24"/>
        </w:rPr>
      </w:pPr>
      <w:r w:rsidRPr="00781CF7">
        <w:rPr>
          <w:color w:val="666666"/>
          <w:sz w:val="24"/>
          <w:szCs w:val="24"/>
        </w:rPr>
        <w:t>Our data set consists of 213 records and 6 fields. Order ID, Product, Category, Amount, Date and Count</w:t>
      </w:r>
      <w:r w:rsidRPr="008E5593">
        <w:rPr>
          <w:noProof/>
          <w:color w:val="666666"/>
          <w:sz w:val="24"/>
          <w:szCs w:val="24"/>
        </w:rPr>
        <w:lastRenderedPageBreak/>
        <w:drawing>
          <wp:inline distT="0" distB="0" distL="0" distR="0">
            <wp:extent cx="6199461" cy="2381250"/>
            <wp:effectExtent l="0" t="0" r="0" b="0"/>
            <wp:docPr id="254" name="Picture 115" descr="Pivot Tabl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vot Table Data in Excel"/>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9461" cy="2381250"/>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Insert a Pivot Table</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To insert a </w:t>
      </w:r>
      <w:r w:rsidRPr="008E5593">
        <w:rPr>
          <w:rStyle w:val="Strong"/>
          <w:rFonts w:eastAsiaTheme="minorEastAsia"/>
          <w:color w:val="666666"/>
          <w:bdr w:val="none" w:sz="0" w:space="0" w:color="auto" w:frame="1"/>
        </w:rPr>
        <w:t>pivot table</w:t>
      </w:r>
      <w:r w:rsidRPr="008E5593">
        <w:rPr>
          <w:color w:val="666666"/>
        </w:rPr>
        <w:t>,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single cell inside the data set.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Insert tab, in the Tables group, click PivotTable.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1885950" cy="895350"/>
            <wp:effectExtent l="0" t="0" r="0" b="0"/>
            <wp:docPr id="255" name="Picture 116" descr="Insert Excel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ert Excel Pivot Table"/>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The following dialog box appears. Excel automatically selects the data for you. The default location for a new pivot table is New Worksheet.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686175" cy="3295650"/>
            <wp:effectExtent l="0" t="0" r="9525" b="0"/>
            <wp:docPr id="256" name="Picture 117" descr="Create PivotTabl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PivotTable Dialog Box"/>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6175" cy="3295650"/>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b w:val="0"/>
          <w:bCs w:val="0"/>
          <w:color w:val="3E3530"/>
        </w:rPr>
      </w:pPr>
      <w:bookmarkStart w:id="90" w:name="drag-fields"/>
      <w:bookmarkEnd w:id="90"/>
      <w:r w:rsidRPr="008E5593">
        <w:rPr>
          <w:b w:val="0"/>
          <w:bCs w:val="0"/>
          <w:color w:val="3E3530"/>
        </w:rPr>
        <w:t>Drag fields</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The </w:t>
      </w:r>
      <w:r w:rsidRPr="008E5593">
        <w:rPr>
          <w:rStyle w:val="Strong"/>
          <w:rFonts w:eastAsiaTheme="minorEastAsia"/>
          <w:color w:val="666666"/>
          <w:bdr w:val="none" w:sz="0" w:space="0" w:color="auto" w:frame="1"/>
        </w:rPr>
        <w:t>PivotTable Fields pane</w:t>
      </w:r>
      <w:r w:rsidRPr="008E5593">
        <w:rPr>
          <w:color w:val="666666"/>
        </w:rPr>
        <w:t> appears. To get the total amount exported of each product, drag the following fields to the different areas.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Product field to the Rows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Amount field to the Values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Country field to the Filters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2486025" cy="4514850"/>
            <wp:effectExtent l="0" t="0" r="9525" b="0"/>
            <wp:docPr id="257" name="Picture 118" descr="Drag Fields to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g Fields to Areas"/>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025" cy="45148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Below you can find the pivot table. Bananas are our main export product. That's how easy pivot tables can be!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733675" cy="2486025"/>
            <wp:effectExtent l="0" t="0" r="9525" b="9525"/>
            <wp:docPr id="258" name="Picture 119" descr="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vot Table"/>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486025"/>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ins w:id="91" w:author="Unknown"/>
          <w:b w:val="0"/>
          <w:bCs w:val="0"/>
          <w:color w:val="3E3530"/>
        </w:rPr>
      </w:pPr>
      <w:bookmarkStart w:id="92" w:name="sort"/>
      <w:bookmarkEnd w:id="92"/>
      <w:ins w:id="93" w:author="Unknown">
        <w:r w:rsidRPr="008E5593">
          <w:rPr>
            <w:b w:val="0"/>
            <w:bCs w:val="0"/>
            <w:color w:val="3E3530"/>
          </w:rPr>
          <w:t>Sort</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94" w:author="Unknown"/>
          <w:color w:val="666666"/>
        </w:rPr>
      </w:pPr>
      <w:ins w:id="95" w:author="Unknown">
        <w:r w:rsidRPr="008E5593">
          <w:rPr>
            <w:color w:val="666666"/>
          </w:rPr>
          <w:t>To get Banana at the top of the list, sort the pivot table.</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96" w:author="Unknown"/>
          <w:color w:val="666666"/>
        </w:rPr>
      </w:pPr>
      <w:ins w:id="97" w:author="Unknown">
        <w:r w:rsidRPr="008E5593">
          <w:rPr>
            <w:color w:val="666666"/>
          </w:rPr>
          <w:lastRenderedPageBreak/>
          <w:t>1. Click any cell inside the Sum of Amount column.</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98" w:author="Unknown"/>
          <w:color w:val="666666"/>
        </w:rPr>
      </w:pPr>
      <w:ins w:id="99" w:author="Unknown">
        <w:r w:rsidRPr="008E5593">
          <w:rPr>
            <w:color w:val="666666"/>
          </w:rPr>
          <w:t>2. Right click and click on Sort, Sort Largest to Smallest.</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00" w:author="Unknown"/>
          <w:color w:val="666666"/>
        </w:rPr>
      </w:pPr>
      <w:r w:rsidRPr="008E5593">
        <w:rPr>
          <w:noProof/>
          <w:color w:val="666666"/>
        </w:rPr>
        <w:drawing>
          <wp:inline distT="0" distB="0" distL="0" distR="0">
            <wp:extent cx="3600450" cy="2895600"/>
            <wp:effectExtent l="0" t="0" r="0" b="0"/>
            <wp:docPr id="259" name="Picture 120" descr="Sort Largest to Small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rt Largest to Smallest"/>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0450" cy="28956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01" w:author="Unknown"/>
          <w:color w:val="666666"/>
        </w:rPr>
      </w:pPr>
      <w:ins w:id="102" w:author="Unknown">
        <w:r w:rsidRPr="008E5593">
          <w:rPr>
            <w:color w:val="666666"/>
          </w:rPr>
          <w:t>Result.</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03" w:author="Unknown"/>
          <w:color w:val="666666"/>
        </w:rPr>
      </w:pPr>
      <w:r w:rsidRPr="008E5593">
        <w:rPr>
          <w:noProof/>
          <w:color w:val="666666"/>
        </w:rPr>
        <w:drawing>
          <wp:inline distT="0" distB="0" distL="0" distR="0">
            <wp:extent cx="2733675" cy="2486025"/>
            <wp:effectExtent l="0" t="0" r="9525" b="9525"/>
            <wp:docPr id="260" name="Picture 121" descr="Sorted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rted Pivot Table"/>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486025"/>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ins w:id="104" w:author="Unknown"/>
          <w:b w:val="0"/>
          <w:bCs w:val="0"/>
          <w:color w:val="3E3530"/>
        </w:rPr>
      </w:pPr>
      <w:bookmarkStart w:id="105" w:name="filter"/>
      <w:bookmarkEnd w:id="105"/>
      <w:ins w:id="106" w:author="Unknown">
        <w:r w:rsidRPr="008E5593">
          <w:rPr>
            <w:b w:val="0"/>
            <w:bCs w:val="0"/>
            <w:color w:val="3E3530"/>
          </w:rPr>
          <w:t>Filter</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07" w:author="Unknown"/>
          <w:color w:val="666666"/>
        </w:rPr>
      </w:pPr>
      <w:ins w:id="108" w:author="Unknown">
        <w:r w:rsidRPr="008E5593">
          <w:rPr>
            <w:color w:val="666666"/>
          </w:rPr>
          <w:t>Because we added the Country field to the Filters area, we can filter this pivot table by Country. For example, which products do we export the most to France?</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09" w:author="Unknown"/>
          <w:color w:val="666666"/>
        </w:rPr>
      </w:pPr>
      <w:ins w:id="110" w:author="Unknown">
        <w:r w:rsidRPr="008E5593">
          <w:rPr>
            <w:color w:val="666666"/>
          </w:rPr>
          <w:t>1. Click the filter drop-down and select France.</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11" w:author="Unknown"/>
          <w:color w:val="666666"/>
        </w:rPr>
      </w:pPr>
      <w:ins w:id="112" w:author="Unknown">
        <w:r w:rsidRPr="008E5593">
          <w:rPr>
            <w:color w:val="666666"/>
          </w:rPr>
          <w:t>Result. Apples are our main export product to France.</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13" w:author="Unknown"/>
          <w:color w:val="666666"/>
        </w:rPr>
      </w:pPr>
      <w:r w:rsidRPr="008E5593">
        <w:rPr>
          <w:noProof/>
          <w:color w:val="666666"/>
        </w:rPr>
        <w:lastRenderedPageBreak/>
        <w:drawing>
          <wp:inline distT="0" distB="0" distL="0" distR="0">
            <wp:extent cx="2733675" cy="2486025"/>
            <wp:effectExtent l="0" t="0" r="9525" b="9525"/>
            <wp:docPr id="261" name="Picture 122" descr="Filtered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ed Pivot Table"/>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4860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14" w:author="Unknown"/>
          <w:color w:val="666666"/>
        </w:rPr>
      </w:pPr>
      <w:ins w:id="115" w:author="Unknown">
        <w:r w:rsidRPr="008E5593">
          <w:rPr>
            <w:color w:val="666666"/>
          </w:rPr>
          <w:t>Note: you can use the standard filter (triangle next to Row Labels) to only show the amounts of specific products.</w:t>
        </w:r>
      </w:ins>
    </w:p>
    <w:p w:rsidR="00794490" w:rsidRPr="008E5593" w:rsidRDefault="00794490" w:rsidP="00794490">
      <w:pPr>
        <w:pStyle w:val="Heading3"/>
        <w:shd w:val="clear" w:color="auto" w:fill="FFFFFF"/>
        <w:jc w:val="both"/>
        <w:textAlignment w:val="baseline"/>
        <w:rPr>
          <w:ins w:id="116" w:author="Unknown"/>
          <w:b w:val="0"/>
          <w:bCs w:val="0"/>
          <w:color w:val="3E3530"/>
        </w:rPr>
      </w:pPr>
      <w:bookmarkStart w:id="117" w:name="change-summary-calculation"/>
      <w:bookmarkEnd w:id="117"/>
      <w:ins w:id="118" w:author="Unknown">
        <w:r w:rsidRPr="008E5593">
          <w:rPr>
            <w:b w:val="0"/>
            <w:bCs w:val="0"/>
            <w:color w:val="3E3530"/>
          </w:rPr>
          <w:t>Change Summary Calculation</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19" w:author="Unknown"/>
          <w:color w:val="666666"/>
        </w:rPr>
      </w:pPr>
      <w:ins w:id="120" w:author="Unknown">
        <w:r w:rsidRPr="008E5593">
          <w:rPr>
            <w:color w:val="666666"/>
          </w:rPr>
          <w:t>By default, Excel summarizes your data by either summing or counting the items. To change the type of calculation that you want to use, execute the following steps.</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1" w:author="Unknown"/>
          <w:color w:val="666666"/>
        </w:rPr>
      </w:pPr>
      <w:ins w:id="122" w:author="Unknown">
        <w:r w:rsidRPr="008E5593">
          <w:rPr>
            <w:color w:val="666666"/>
          </w:rPr>
          <w:t>1. Click any cell inside the Sum of Amount column.</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3" w:author="Unknown"/>
          <w:color w:val="666666"/>
        </w:rPr>
      </w:pPr>
      <w:ins w:id="124" w:author="Unknown">
        <w:r w:rsidRPr="008E5593">
          <w:rPr>
            <w:color w:val="666666"/>
          </w:rPr>
          <w:t>2. Right click and click on Value Field Settings.</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5" w:author="Unknown"/>
          <w:color w:val="666666"/>
        </w:rPr>
      </w:pPr>
      <w:r w:rsidRPr="008E5593">
        <w:rPr>
          <w:noProof/>
          <w:color w:val="666666"/>
        </w:rPr>
        <w:drawing>
          <wp:inline distT="0" distB="0" distL="0" distR="0">
            <wp:extent cx="1895475" cy="2895600"/>
            <wp:effectExtent l="0" t="0" r="9525" b="0"/>
            <wp:docPr id="262" name="Picture 123" descr="Value Fiel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lue Field Settings"/>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28956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6" w:author="Unknown"/>
          <w:color w:val="666666"/>
        </w:rPr>
      </w:pPr>
      <w:ins w:id="127" w:author="Unknown">
        <w:r w:rsidRPr="008E5593">
          <w:rPr>
            <w:color w:val="666666"/>
          </w:rPr>
          <w:t>3. Choose the type of calculation you want to use. For example, click Count.</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8" w:author="Unknown"/>
          <w:color w:val="666666"/>
        </w:rPr>
      </w:pPr>
      <w:r w:rsidRPr="008E5593">
        <w:rPr>
          <w:noProof/>
          <w:color w:val="666666"/>
        </w:rPr>
        <w:lastRenderedPageBreak/>
        <w:drawing>
          <wp:inline distT="0" distB="0" distL="0" distR="0">
            <wp:extent cx="3552825" cy="3038475"/>
            <wp:effectExtent l="0" t="0" r="9525" b="9525"/>
            <wp:docPr id="263" name="Picture 124" descr="Summarize Value Fiel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mmarize Value Field By"/>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825" cy="303847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29" w:author="Unknown"/>
          <w:color w:val="666666"/>
        </w:rPr>
      </w:pPr>
      <w:ins w:id="130" w:author="Unknown">
        <w:r w:rsidRPr="008E5593">
          <w:rPr>
            <w:color w:val="666666"/>
          </w:rPr>
          <w:t>4. Click OK.</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31" w:author="Unknown"/>
          <w:color w:val="666666"/>
        </w:rPr>
      </w:pPr>
      <w:ins w:id="132" w:author="Unknown">
        <w:r w:rsidRPr="008E5593">
          <w:rPr>
            <w:color w:val="666666"/>
          </w:rPr>
          <w:t>Result. 16 out of the 28 orders to France were 'Apple' orders.</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33" w:author="Unknown"/>
          <w:color w:val="666666"/>
        </w:rPr>
      </w:pPr>
      <w:r w:rsidRPr="008E5593">
        <w:rPr>
          <w:noProof/>
          <w:color w:val="666666"/>
        </w:rPr>
        <w:drawing>
          <wp:inline distT="0" distB="0" distL="0" distR="0">
            <wp:extent cx="2828925" cy="2486025"/>
            <wp:effectExtent l="0" t="0" r="9525" b="9525"/>
            <wp:docPr id="264" name="Picture 125" descr="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nt"/>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2486025"/>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ins w:id="134" w:author="Unknown"/>
          <w:b w:val="0"/>
          <w:bCs w:val="0"/>
          <w:color w:val="3E3530"/>
        </w:rPr>
      </w:pPr>
      <w:bookmarkStart w:id="135" w:name="two-dimensional-pivot-table"/>
      <w:bookmarkEnd w:id="135"/>
      <w:ins w:id="136" w:author="Unknown">
        <w:r w:rsidRPr="008E5593">
          <w:rPr>
            <w:b w:val="0"/>
            <w:bCs w:val="0"/>
            <w:color w:val="3E3530"/>
          </w:rPr>
          <w:t>Two-dimensional Pivot Table</w:t>
        </w:r>
      </w:ins>
    </w:p>
    <w:p w:rsidR="00794490" w:rsidRPr="008E5593" w:rsidRDefault="00794490" w:rsidP="00794490">
      <w:pPr>
        <w:pStyle w:val="NormalWeb"/>
        <w:shd w:val="clear" w:color="auto" w:fill="FFFFFF"/>
        <w:spacing w:before="0" w:beforeAutospacing="0" w:after="0" w:afterAutospacing="0" w:line="324" w:lineRule="atLeast"/>
        <w:jc w:val="both"/>
        <w:textAlignment w:val="baseline"/>
        <w:rPr>
          <w:ins w:id="137" w:author="Unknown"/>
          <w:color w:val="666666"/>
        </w:rPr>
      </w:pPr>
      <w:ins w:id="138" w:author="Unknown">
        <w:r w:rsidRPr="008E5593">
          <w:rPr>
            <w:color w:val="666666"/>
          </w:rPr>
          <w:t>If you drag a field to the Rows area and Columns area, you can create a two-dimensional pivot table. First, </w:t>
        </w:r>
        <w:r w:rsidR="00A21A02" w:rsidRPr="008E5593">
          <w:rPr>
            <w:color w:val="666666"/>
          </w:rPr>
          <w:fldChar w:fldCharType="begin"/>
        </w:r>
        <w:r w:rsidRPr="008E5593">
          <w:rPr>
            <w:color w:val="666666"/>
          </w:rPr>
          <w:instrText xml:space="preserve"> HYPERLINK "http://www.excel-easy.com/data-analysis/pivot-tables.html" \l "insert-pivot-table" </w:instrText>
        </w:r>
        <w:r w:rsidR="00A21A02" w:rsidRPr="008E5593">
          <w:rPr>
            <w:color w:val="666666"/>
          </w:rPr>
          <w:fldChar w:fldCharType="separate"/>
        </w:r>
        <w:r w:rsidRPr="008E5593">
          <w:rPr>
            <w:rStyle w:val="Hyperlink"/>
            <w:color w:val="548CD1"/>
            <w:bdr w:val="none" w:sz="0" w:space="0" w:color="auto" w:frame="1"/>
          </w:rPr>
          <w:t>insert a pivot table</w:t>
        </w:r>
        <w:r w:rsidR="00A21A02" w:rsidRPr="008E5593">
          <w:rPr>
            <w:color w:val="666666"/>
          </w:rPr>
          <w:fldChar w:fldCharType="end"/>
        </w:r>
        <w:r w:rsidRPr="008E5593">
          <w:rPr>
            <w:color w:val="666666"/>
          </w:rPr>
          <w:t>. Next, to get the total amount exported to each country, of each product, drag the following fields to the different areas.</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39" w:author="Unknown"/>
          <w:color w:val="666666"/>
        </w:rPr>
      </w:pPr>
      <w:ins w:id="140" w:author="Unknown">
        <w:r w:rsidRPr="008E5593">
          <w:rPr>
            <w:color w:val="666666"/>
          </w:rPr>
          <w:t>1. Country field to the Rows area.</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41" w:author="Unknown"/>
          <w:color w:val="666666"/>
        </w:rPr>
      </w:pPr>
      <w:ins w:id="142" w:author="Unknown">
        <w:r w:rsidRPr="008E5593">
          <w:rPr>
            <w:color w:val="666666"/>
          </w:rPr>
          <w:t>2. Product field to the Columns area.</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43" w:author="Unknown"/>
          <w:color w:val="666666"/>
        </w:rPr>
      </w:pPr>
      <w:ins w:id="144" w:author="Unknown">
        <w:r w:rsidRPr="008E5593">
          <w:rPr>
            <w:color w:val="666666"/>
          </w:rPr>
          <w:t>3. Amount field to the Values area.</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45" w:author="Unknown"/>
          <w:color w:val="666666"/>
        </w:rPr>
      </w:pPr>
      <w:ins w:id="146" w:author="Unknown">
        <w:r w:rsidRPr="008E5593">
          <w:rPr>
            <w:color w:val="666666"/>
          </w:rPr>
          <w:lastRenderedPageBreak/>
          <w:t>4. Category field to the Filters area.</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47" w:author="Unknown"/>
          <w:color w:val="666666"/>
        </w:rPr>
      </w:pPr>
      <w:r w:rsidRPr="008E5593">
        <w:rPr>
          <w:noProof/>
          <w:color w:val="666666"/>
        </w:rPr>
        <w:drawing>
          <wp:inline distT="0" distB="0" distL="0" distR="0">
            <wp:extent cx="2486025" cy="4514850"/>
            <wp:effectExtent l="0" t="0" r="9525" b="0"/>
            <wp:docPr id="265" name="Picture 126" descr="Create Two-dimensional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Two-dimensional Pivot Table"/>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025" cy="45148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48" w:author="Unknown"/>
          <w:color w:val="666666"/>
        </w:rPr>
      </w:pPr>
      <w:ins w:id="149" w:author="Unknown">
        <w:r w:rsidRPr="008E5593">
          <w:rPr>
            <w:color w:val="666666"/>
          </w:rPr>
          <w:t>Below you can find the two-dimensional pivot table.</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50" w:author="Unknown"/>
          <w:color w:val="666666"/>
        </w:rPr>
      </w:pPr>
      <w:r w:rsidRPr="008E5593">
        <w:rPr>
          <w:noProof/>
          <w:color w:val="666666"/>
        </w:rPr>
        <w:drawing>
          <wp:inline distT="0" distB="0" distL="0" distR="0">
            <wp:extent cx="5753100" cy="2676525"/>
            <wp:effectExtent l="0" t="0" r="0" b="9525"/>
            <wp:docPr id="266" name="Picture 127" descr="Two-dimensional Pivo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o-dimensional Pivot Table in Excel"/>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765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ins w:id="151" w:author="Unknown"/>
          <w:color w:val="666666"/>
        </w:rPr>
      </w:pPr>
      <w:ins w:id="152" w:author="Unknown">
        <w:r w:rsidRPr="008E5593">
          <w:rPr>
            <w:color w:val="666666"/>
          </w:rPr>
          <w:lastRenderedPageBreak/>
          <w:t>To easily compare these numbers, create a </w:t>
        </w:r>
        <w:r w:rsidR="00A21A02" w:rsidRPr="008E5593">
          <w:rPr>
            <w:color w:val="666666"/>
          </w:rPr>
          <w:fldChar w:fldCharType="begin"/>
        </w:r>
        <w:r w:rsidRPr="008E5593">
          <w:rPr>
            <w:color w:val="666666"/>
          </w:rPr>
          <w:instrText xml:space="preserve"> HYPERLINK "http://www.excel-easy.com/examples/pivot-chart.html" </w:instrText>
        </w:r>
        <w:r w:rsidR="00A21A02" w:rsidRPr="008E5593">
          <w:rPr>
            <w:color w:val="666666"/>
          </w:rPr>
          <w:fldChar w:fldCharType="separate"/>
        </w:r>
        <w:r w:rsidRPr="008E5593">
          <w:rPr>
            <w:rStyle w:val="Hyperlink"/>
            <w:color w:val="548CD1"/>
            <w:bdr w:val="none" w:sz="0" w:space="0" w:color="auto" w:frame="1"/>
          </w:rPr>
          <w:t>pivot chart</w:t>
        </w:r>
        <w:r w:rsidR="00A21A02" w:rsidRPr="008E5593">
          <w:rPr>
            <w:color w:val="666666"/>
          </w:rPr>
          <w:fldChar w:fldCharType="end"/>
        </w:r>
        <w:r w:rsidRPr="008E5593">
          <w:rPr>
            <w:color w:val="666666"/>
          </w:rPr>
          <w:t> and apply a filter. Maybe this is one step too far for you at this stage, but it shows you one of the many other powerful pivot table features Excel has to offer.</w:t>
        </w:r>
      </w:ins>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ins w:id="153" w:author="Unknown"/>
          <w:color w:val="666666"/>
        </w:rPr>
      </w:pPr>
      <w:r w:rsidRPr="008E5593">
        <w:rPr>
          <w:noProof/>
          <w:color w:val="666666"/>
        </w:rPr>
        <w:drawing>
          <wp:inline distT="0" distB="0" distL="0" distR="0">
            <wp:extent cx="4581525" cy="2752725"/>
            <wp:effectExtent l="0" t="0" r="9525" b="9525"/>
            <wp:docPr id="267" name="Picture 128" descr="Pivo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vot Chart"/>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TASK 2:  GROUP PIVOT TABLE ITEMS</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This example teaches you how to </w:t>
      </w:r>
      <w:r w:rsidRPr="008E5593">
        <w:rPr>
          <w:rStyle w:val="Strong"/>
          <w:rFonts w:eastAsiaTheme="minorEastAsia"/>
          <w:color w:val="666666"/>
          <w:bdr w:val="none" w:sz="0" w:space="0" w:color="auto" w:frame="1"/>
        </w:rPr>
        <w:t>group pivot table items</w:t>
      </w:r>
      <w:r w:rsidRPr="008E5593">
        <w:rPr>
          <w:color w:val="666666"/>
        </w:rPr>
        <w:t>. Learn how to group products and how to group dates by months.</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Below you can find a pivot table. Go back to </w:t>
      </w:r>
      <w:hyperlink r:id="rId127" w:history="1">
        <w:r w:rsidRPr="008E5593">
          <w:rPr>
            <w:rStyle w:val="Hyperlink"/>
            <w:color w:val="548CD1"/>
            <w:bdr w:val="none" w:sz="0" w:space="0" w:color="auto" w:frame="1"/>
          </w:rPr>
          <w:t>Pivot Tables</w:t>
        </w:r>
      </w:hyperlink>
      <w:r w:rsidRPr="008E5593">
        <w:rPr>
          <w:color w:val="666666"/>
        </w:rPr>
        <w:t> to learn how to create this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733675" cy="2486025"/>
            <wp:effectExtent l="0" t="0" r="9525" b="9525"/>
            <wp:docPr id="268" name="Picture 129" descr="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vot Table"/>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486025"/>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Group Products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The Product field contains 7 items. Apple, Banana, Beans, Broccoli, Carrots, Mango and Orange.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lastRenderedPageBreak/>
        <w:t>To create two groups,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In the pivot table, select Apple and Banana.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Right click and click on Group.</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3952875" cy="4581525"/>
            <wp:effectExtent l="0" t="0" r="9525" b="9525"/>
            <wp:docPr id="269" name="Picture 130" descr="Gro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oup 1"/>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45815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In the pivot table, select Beans, Broccoli, Carrots, Mango and Orange.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4. Right click and click on Group.</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952875" cy="5343525"/>
            <wp:effectExtent l="0" t="0" r="9525" b="9525"/>
            <wp:docPr id="270" name="Picture 131" descr="Gro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oup 2"/>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53435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Result: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2733675" cy="2867025"/>
            <wp:effectExtent l="0" t="0" r="9525" b="9525"/>
            <wp:docPr id="271" name="Picture 132" descr="Two Pivot Table Group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o Pivot Table Groups in Excel"/>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8670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to change the name of a group (Group1 or Group2), select the name, and edit the name in the formula bar. To ungroup, select the group, right click and click on Ungroup.</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5. To collapse the groups, click the minus signs.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733675" cy="1533525"/>
            <wp:effectExtent l="0" t="0" r="9525" b="9525"/>
            <wp:docPr id="272" name="Picture 133" descr="Collapsed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llapsed Groups"/>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15335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Conclusion: Apple and Banana (Group1) have a higher total than all the other products (Group2) together.</w:t>
      </w: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Group Dates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To create the pivot table below, instead of the Product field, add the Date field to the Rows area. The Date field contains many items. 1/6/2016, 1/7/2016, 1/8/2016, 1/10/2016, 1/11/2016, etc.</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To group these dates by quarters,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cell inside the column with dates.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Right click and click on Group.</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952875" cy="5067300"/>
            <wp:effectExtent l="0" t="0" r="9525" b="0"/>
            <wp:docPr id="273" name="Picture 134" descr="Group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oup Dates"/>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50673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Select Quarters and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2238375" cy="2924175"/>
            <wp:effectExtent l="0" t="0" r="9525" b="9525"/>
            <wp:docPr id="274" name="Picture 135" descr="Group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ouping Options"/>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8375" cy="292417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also see the options to group by seconds, minutes, hours, etc.</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Result: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733675" cy="1914525"/>
            <wp:effectExtent l="0" t="0" r="9525" b="9525"/>
            <wp:docPr id="275" name="Picture 136" descr="Grouped By 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ouped By Quarters"/>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19145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Conclusion: Quarter 2 is the best quarter.</w:t>
      </w: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TASK 3:  HISTOGRAM AND FREQUENCY DISTRIBUTUION</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Did you know that you can use pivot tables to easily create a </w:t>
      </w:r>
      <w:r w:rsidRPr="008E5593">
        <w:rPr>
          <w:rStyle w:val="Strong"/>
          <w:rFonts w:eastAsiaTheme="minorEastAsia"/>
          <w:color w:val="666666"/>
          <w:bdr w:val="none" w:sz="0" w:space="0" w:color="auto" w:frame="1"/>
        </w:rPr>
        <w:t>frequency distribution</w:t>
      </w:r>
      <w:r w:rsidRPr="008E5593">
        <w:rPr>
          <w:color w:val="666666"/>
        </w:rPr>
        <w:t> in </w:t>
      </w:r>
      <w:r w:rsidRPr="008E5593">
        <w:rPr>
          <w:rStyle w:val="Strong"/>
          <w:rFonts w:eastAsiaTheme="minorEastAsia"/>
          <w:color w:val="666666"/>
          <w:bdr w:val="none" w:sz="0" w:space="0" w:color="auto" w:frame="1"/>
        </w:rPr>
        <w:t>Excel</w:t>
      </w:r>
      <w:r w:rsidRPr="008E5593">
        <w:rPr>
          <w:color w:val="666666"/>
        </w:rPr>
        <w:t>? You can also use the Analysis Toolpak to create a </w:t>
      </w:r>
      <w:hyperlink r:id="rId135" w:history="1">
        <w:r w:rsidRPr="008E5593">
          <w:rPr>
            <w:rStyle w:val="Hyperlink"/>
            <w:color w:val="548CD1"/>
            <w:bdr w:val="none" w:sz="0" w:space="0" w:color="auto" w:frame="1"/>
          </w:rPr>
          <w:t>histogram</w:t>
        </w:r>
      </w:hyperlink>
      <w:r w:rsidRPr="008E5593">
        <w:rPr>
          <w:color w:val="666666"/>
        </w:rPr>
        <w: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Remember, our data set consists of 213 records and 6 fields. Order ID, Product, Category, Amount, Date and Country.</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5753100" cy="2209800"/>
            <wp:effectExtent l="0" t="0" r="0" b="0"/>
            <wp:docPr id="276" name="Picture 137" descr="Pivot Tabl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vot Table Data in Excel"/>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2098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First, </w:t>
      </w:r>
      <w:hyperlink r:id="rId136" w:anchor="insert-pivot-table" w:history="1">
        <w:r w:rsidRPr="008E5593">
          <w:rPr>
            <w:rStyle w:val="Hyperlink"/>
            <w:color w:val="548CD1"/>
            <w:bdr w:val="none" w:sz="0" w:space="0" w:color="auto" w:frame="1"/>
          </w:rPr>
          <w:t>insert a pivot table</w:t>
        </w:r>
      </w:hyperlink>
      <w:r w:rsidRPr="008E5593">
        <w:rPr>
          <w:color w:val="666666"/>
        </w:rPr>
        <w:t>. Next, drag the following fields to the different areas.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Amount field to the Rows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Amount field (or any other field) to the Values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486025" cy="4514850"/>
            <wp:effectExtent l="0" t="0" r="9525" b="0"/>
            <wp:docPr id="277" name="Picture 138" descr="PivotTable Field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votTable Fields Pane"/>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025" cy="45148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Click any cell inside the Sum of Amount column.</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4. Right click and click on Value Field Settings.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952875" cy="6019800"/>
            <wp:effectExtent l="0" t="0" r="9525" b="0"/>
            <wp:docPr id="278" name="Picture 139" descr="Value Fiel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lue Field Settings"/>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60198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5. Choose Count and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552825" cy="3038475"/>
            <wp:effectExtent l="0" t="0" r="9525" b="9525"/>
            <wp:docPr id="279" name="Picture 140" descr="Choose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oose Count"/>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825" cy="3038475"/>
                    </a:xfrm>
                    <a:prstGeom prst="rect">
                      <a:avLst/>
                    </a:prstGeom>
                    <a:noFill/>
                    <a:ln>
                      <a:noFill/>
                    </a:ln>
                  </pic:spPr>
                </pic:pic>
              </a:graphicData>
            </a:graphic>
          </wp:inline>
        </w:drawing>
      </w:r>
    </w:p>
    <w:p w:rsidR="00794490" w:rsidRPr="008E5593" w:rsidRDefault="00794490" w:rsidP="00794490">
      <w:pPr>
        <w:rPr>
          <w:color w:val="666666"/>
          <w:sz w:val="24"/>
          <w:szCs w:val="24"/>
          <w:shd w:val="clear" w:color="auto" w:fill="FFFFFF"/>
        </w:rPr>
      </w:pPr>
      <w:r w:rsidRPr="008E5593">
        <w:rPr>
          <w:color w:val="666666"/>
          <w:sz w:val="24"/>
          <w:szCs w:val="24"/>
          <w:shd w:val="clear" w:color="auto" w:fill="FFFFFF"/>
        </w:rPr>
        <w:t>6. Next, click any cell inside the column with Row Labels.</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7. Right click and click on Group.</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lastRenderedPageBreak/>
        <w:drawing>
          <wp:inline distT="0" distB="0" distL="0" distR="0">
            <wp:extent cx="4048125" cy="6019800"/>
            <wp:effectExtent l="0" t="0" r="9525" b="0"/>
            <wp:docPr id="280" name="Picture 141"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oup"/>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6019800"/>
                    </a:xfrm>
                    <a:prstGeom prst="rect">
                      <a:avLst/>
                    </a:prstGeom>
                    <a:noFill/>
                    <a:ln>
                      <a:noFill/>
                    </a:ln>
                  </pic:spPr>
                </pic:pic>
              </a:graphicData>
            </a:graphic>
          </wp:inline>
        </w:drawing>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8. Enter 1 for Starting at, 10000 for Ending at, and 1000 for By.</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9. Click OK.</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lastRenderedPageBreak/>
        <w:drawing>
          <wp:inline distT="0" distB="0" distL="0" distR="0">
            <wp:extent cx="2009775" cy="1628775"/>
            <wp:effectExtent l="0" t="0" r="9525" b="9525"/>
            <wp:docPr id="281" name="Picture 142" descr="Group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ouping Options"/>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775" cy="1628775"/>
                    </a:xfrm>
                    <a:prstGeom prst="rect">
                      <a:avLst/>
                    </a:prstGeom>
                    <a:noFill/>
                    <a:ln>
                      <a:noFill/>
                    </a:ln>
                  </pic:spPr>
                </pic:pic>
              </a:graphicData>
            </a:graphic>
          </wp:inline>
        </w:drawing>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Result:</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drawing>
          <wp:inline distT="0" distB="0" distL="0" distR="0">
            <wp:extent cx="2828925" cy="3057525"/>
            <wp:effectExtent l="0" t="0" r="9525" b="9525"/>
            <wp:docPr id="282" name="Picture 143" descr="Frequency Distribu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requency Distribution in Excel"/>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3057525"/>
                    </a:xfrm>
                    <a:prstGeom prst="rect">
                      <a:avLst/>
                    </a:prstGeom>
                    <a:noFill/>
                    <a:ln>
                      <a:noFill/>
                    </a:ln>
                  </pic:spPr>
                </pic:pic>
              </a:graphicData>
            </a:graphic>
          </wp:inline>
        </w:drawing>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To easily compare these numbers, create a pivot chart.</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10. Click any cell inside the pivot table.</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11. On the Analyze tab, in the Tools group, click PivotChart.</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drawing>
          <wp:inline distT="0" distB="0" distL="0" distR="0">
            <wp:extent cx="4772025" cy="895350"/>
            <wp:effectExtent l="0" t="0" r="9525" b="0"/>
            <wp:docPr id="283" name="Picture 144" descr="Click Pivo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ck PivotChart"/>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895350"/>
                    </a:xfrm>
                    <a:prstGeom prst="rect">
                      <a:avLst/>
                    </a:prstGeom>
                    <a:noFill/>
                    <a:ln>
                      <a:noFill/>
                    </a:ln>
                  </pic:spPr>
                </pic:pic>
              </a:graphicData>
            </a:graphic>
          </wp:inline>
        </w:drawing>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The Insert Chart dialog box appears.</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12. Click OK.</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AA7285">
        <w:rPr>
          <w:color w:val="666666"/>
          <w:sz w:val="24"/>
          <w:szCs w:val="24"/>
        </w:rPr>
        <w:t>Result:</w:t>
      </w:r>
    </w:p>
    <w:p w:rsidR="00794490" w:rsidRPr="00AA7285"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lastRenderedPageBreak/>
        <w:drawing>
          <wp:inline distT="0" distB="0" distL="0" distR="0">
            <wp:extent cx="4581525" cy="2752725"/>
            <wp:effectExtent l="0" t="0" r="9525" b="9525"/>
            <wp:docPr id="284" name="Picture 145" descr="Pivot Cha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vot Chart in Excel"/>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TASK 4:   PIVOT CHART</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A </w:t>
      </w:r>
      <w:r w:rsidRPr="008E5593">
        <w:rPr>
          <w:rStyle w:val="Strong"/>
          <w:rFonts w:eastAsiaTheme="minorEastAsia"/>
          <w:color w:val="666666"/>
          <w:bdr w:val="none" w:sz="0" w:space="0" w:color="auto" w:frame="1"/>
        </w:rPr>
        <w:t>pivot chart</w:t>
      </w:r>
      <w:r w:rsidRPr="008E5593">
        <w:rPr>
          <w:color w:val="666666"/>
        </w:rPr>
        <w:t> is the visual representation of a pivot table in </w:t>
      </w:r>
      <w:r w:rsidRPr="008E5593">
        <w:rPr>
          <w:rStyle w:val="Strong"/>
          <w:rFonts w:eastAsiaTheme="minorEastAsia"/>
          <w:color w:val="666666"/>
          <w:bdr w:val="none" w:sz="0" w:space="0" w:color="auto" w:frame="1"/>
        </w:rPr>
        <w:t>Excel</w:t>
      </w:r>
      <w:r w:rsidRPr="008E5593">
        <w:rPr>
          <w:color w:val="666666"/>
        </w:rPr>
        <w:t>. Pivot charts and pivot tables are connected with each other.</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Below you can find a two-dimensional pivot table. Go back to </w:t>
      </w:r>
      <w:hyperlink r:id="rId145" w:anchor="two-dimensional-pivot-table" w:history="1">
        <w:r w:rsidRPr="008E5593">
          <w:rPr>
            <w:rStyle w:val="Hyperlink"/>
            <w:color w:val="548CD1"/>
            <w:bdr w:val="none" w:sz="0" w:space="0" w:color="auto" w:frame="1"/>
          </w:rPr>
          <w:t>Pivot Tables</w:t>
        </w:r>
      </w:hyperlink>
      <w:r w:rsidRPr="008E5593">
        <w:rPr>
          <w:color w:val="666666"/>
        </w:rPr>
        <w:t> to learn how to create this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5753100" cy="2676525"/>
            <wp:effectExtent l="0" t="0" r="0" b="9525"/>
            <wp:docPr id="285" name="Picture 146" descr="Two-dimensional Pivo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wo-dimensional Pivot Table in Excel"/>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76525"/>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Insert Pivot Chart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To insert a pivot chart,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cell inside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Analyze tab, in the Tools group, click PivotChart.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4772025" cy="895350"/>
            <wp:effectExtent l="0" t="0" r="9525" b="0"/>
            <wp:docPr id="286" name="Picture 147" descr="Click Pivo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lick PivotChart"/>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The Insert Chart dialog box appears.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Below you can find the pivot chart. This pivot chart will amaze and impress your boss.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581525" cy="2752725"/>
            <wp:effectExtent l="0" t="0" r="9525" b="9525"/>
            <wp:docPr id="287" name="Picture 148" descr="Pivot Cha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ivot Chart in Excel"/>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any changes you make to the pivot chart are immediately reflected in the pivot table and vice versa.</w:t>
      </w: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Filter Pivot Chart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To filter this pivot chart,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Use the standard filters (triangles next to Product and Country). For example, use the Country filter to only show the total amount of each product exported to the United States.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4581525" cy="2752725"/>
            <wp:effectExtent l="0" t="0" r="9525" b="9525"/>
            <wp:docPr id="288" name="Picture 149" descr="Standard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andard Filter"/>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Remove the Country filter.</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Because we added the Category field to the Filters area, we can filter this pivot chart (and pivot table) by Category. For example, use the Category filter to only show the vegetables exported to each country.</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581525" cy="2752725"/>
            <wp:effectExtent l="0" t="0" r="9525" b="9525"/>
            <wp:docPr id="289" name="Picture 150" descr="Repor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eport Filter"/>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b w:val="0"/>
          <w:bCs w:val="0"/>
          <w:color w:val="3E3530"/>
        </w:rPr>
      </w:pPr>
      <w:bookmarkStart w:id="154" w:name="change-pivot-chart-type"/>
      <w:bookmarkEnd w:id="154"/>
      <w:r w:rsidRPr="008E5593">
        <w:rPr>
          <w:b w:val="0"/>
          <w:bCs w:val="0"/>
          <w:color w:val="3E3530"/>
        </w:rPr>
        <w:t>Change Pivot Chart Type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You can change to a different type of pivot chart at any time.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Select the chart.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Design tab, in the Type group, click Change Chart Type.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2333625" cy="895350"/>
            <wp:effectExtent l="0" t="0" r="9525" b="0"/>
            <wp:docPr id="290" name="Picture 151" descr="Change Cha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hange Chart Type"/>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3625"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Choose Pie.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562475" cy="5267325"/>
            <wp:effectExtent l="0" t="0" r="9525" b="9525"/>
            <wp:docPr id="291" name="Picture 152" descr="Choose 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hoose Pie"/>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2475" cy="52673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4.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Result: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4581525" cy="2752725"/>
            <wp:effectExtent l="0" t="0" r="9525" b="9525"/>
            <wp:docPr id="292" name="Picture 153" descr="New Pivo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ew Pivot Chart"/>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pie charts always use one data series (in this case, Beans). To get a pivot chart of a country, swap the data over the axis. First, select the chart. Next, on the Design tab, in the Data group, click Switch Row/Column.</w:t>
      </w: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TASK 5:  SLICERS</w:t>
      </w:r>
    </w:p>
    <w:p w:rsidR="00794490" w:rsidRPr="008E5593" w:rsidRDefault="00794490" w:rsidP="00794490">
      <w:pPr>
        <w:rPr>
          <w:sz w:val="24"/>
          <w:szCs w:val="24"/>
        </w:rPr>
      </w:pP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You can insert </w:t>
      </w:r>
      <w:r w:rsidRPr="008E5593">
        <w:rPr>
          <w:rStyle w:val="Strong"/>
          <w:rFonts w:eastAsiaTheme="minorEastAsia"/>
          <w:color w:val="666666"/>
          <w:bdr w:val="none" w:sz="0" w:space="0" w:color="auto" w:frame="1"/>
        </w:rPr>
        <w:t>slicers</w:t>
      </w:r>
      <w:r w:rsidRPr="008E5593">
        <w:rPr>
          <w:color w:val="666666"/>
        </w:rPr>
        <w:t> in </w:t>
      </w:r>
      <w:r w:rsidRPr="008E5593">
        <w:rPr>
          <w:rStyle w:val="Strong"/>
          <w:rFonts w:eastAsiaTheme="minorEastAsia"/>
          <w:color w:val="666666"/>
          <w:bdr w:val="none" w:sz="0" w:space="0" w:color="auto" w:frame="1"/>
        </w:rPr>
        <w:t>Excel</w:t>
      </w:r>
      <w:r w:rsidRPr="008E5593">
        <w:rPr>
          <w:color w:val="666666"/>
        </w:rPr>
        <w:t> to quickly and easily filter pivot tables. However, using the report filter gives the exact same result.</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Below you can find a two-dimensional pivot table. Go back to </w:t>
      </w:r>
      <w:hyperlink r:id="rId153" w:anchor="two-dimensional-pivot-table" w:history="1">
        <w:r w:rsidRPr="008E5593">
          <w:rPr>
            <w:rStyle w:val="Hyperlink"/>
            <w:color w:val="548CD1"/>
            <w:bdr w:val="none" w:sz="0" w:space="0" w:color="auto" w:frame="1"/>
          </w:rPr>
          <w:t>Pivot Tables</w:t>
        </w:r>
      </w:hyperlink>
      <w:r w:rsidRPr="008E5593">
        <w:rPr>
          <w:color w:val="666666"/>
        </w:rPr>
        <w:t> to learn how to create this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5753100" cy="2676525"/>
            <wp:effectExtent l="0" t="0" r="0" b="9525"/>
            <wp:docPr id="293" name="Picture 154" descr="Two-dimensional Pivo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wo-dimensional Pivot Table in Excel"/>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76525"/>
                    </a:xfrm>
                    <a:prstGeom prst="rect">
                      <a:avLst/>
                    </a:prstGeom>
                    <a:noFill/>
                    <a:ln>
                      <a:noFill/>
                    </a:ln>
                  </pic:spPr>
                </pic:pic>
              </a:graphicData>
            </a:graphic>
          </wp:inline>
        </w:drawing>
      </w:r>
    </w:p>
    <w:p w:rsidR="00794490" w:rsidRPr="008E5593" w:rsidRDefault="00794490" w:rsidP="00794490">
      <w:pPr>
        <w:rPr>
          <w:sz w:val="24"/>
          <w:szCs w:val="24"/>
        </w:rPr>
      </w:pP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t>To insert a slicer, execute the following steps.</w:t>
      </w: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lastRenderedPageBreak/>
        <w:t>1. Click any cell inside the pivot table.</w:t>
      </w: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t>2. On the Analyze tab, in the Filter group, click Insert Slicer.</w:t>
      </w:r>
    </w:p>
    <w:p w:rsidR="00794490" w:rsidRPr="00AC3037"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drawing>
          <wp:inline distT="0" distB="0" distL="0" distR="0">
            <wp:extent cx="4029075" cy="895350"/>
            <wp:effectExtent l="0" t="0" r="9525" b="0"/>
            <wp:docPr id="294" name="Picture 155" descr="Insert 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nsert a Slicer"/>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895350"/>
                    </a:xfrm>
                    <a:prstGeom prst="rect">
                      <a:avLst/>
                    </a:prstGeom>
                    <a:noFill/>
                    <a:ln>
                      <a:noFill/>
                    </a:ln>
                  </pic:spPr>
                </pic:pic>
              </a:graphicData>
            </a:graphic>
          </wp:inline>
        </w:drawing>
      </w: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t>3. Check Category and click OK.</w:t>
      </w:r>
    </w:p>
    <w:p w:rsidR="00794490" w:rsidRPr="00AC3037"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drawing>
          <wp:inline distT="0" distB="0" distL="0" distR="0">
            <wp:extent cx="2247900" cy="2790825"/>
            <wp:effectExtent l="0" t="0" r="0" b="9525"/>
            <wp:docPr id="295" name="Picture 156" descr="Check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heck Category"/>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2790825"/>
                    </a:xfrm>
                    <a:prstGeom prst="rect">
                      <a:avLst/>
                    </a:prstGeom>
                    <a:noFill/>
                    <a:ln>
                      <a:noFill/>
                    </a:ln>
                  </pic:spPr>
                </pic:pic>
              </a:graphicData>
            </a:graphic>
          </wp:inline>
        </w:drawing>
      </w: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t>4. For example, click Fruit to only show the fruit exported to each country.</w:t>
      </w:r>
    </w:p>
    <w:p w:rsidR="00794490" w:rsidRPr="00AC3037" w:rsidRDefault="00794490" w:rsidP="00794490">
      <w:pPr>
        <w:shd w:val="clear" w:color="auto" w:fill="FFFFFF"/>
        <w:spacing w:after="150" w:line="324" w:lineRule="atLeast"/>
        <w:jc w:val="both"/>
        <w:textAlignment w:val="baseline"/>
        <w:rPr>
          <w:color w:val="666666"/>
          <w:sz w:val="24"/>
          <w:szCs w:val="24"/>
        </w:rPr>
      </w:pPr>
      <w:r w:rsidRPr="008E5593">
        <w:rPr>
          <w:noProof/>
          <w:color w:val="666666"/>
          <w:sz w:val="24"/>
          <w:szCs w:val="24"/>
        </w:rPr>
        <w:drawing>
          <wp:inline distT="0" distB="0" distL="0" distR="0">
            <wp:extent cx="5753100" cy="2867025"/>
            <wp:effectExtent l="0" t="0" r="0" b="9525"/>
            <wp:docPr id="296" name="Picture 157" descr="Slic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licer in Excel"/>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867025"/>
                    </a:xfrm>
                    <a:prstGeom prst="rect">
                      <a:avLst/>
                    </a:prstGeom>
                    <a:noFill/>
                    <a:ln>
                      <a:noFill/>
                    </a:ln>
                  </pic:spPr>
                </pic:pic>
              </a:graphicData>
            </a:graphic>
          </wp:inline>
        </w:drawing>
      </w:r>
    </w:p>
    <w:p w:rsidR="00794490" w:rsidRPr="00AC3037" w:rsidRDefault="00794490" w:rsidP="00794490">
      <w:pPr>
        <w:shd w:val="clear" w:color="auto" w:fill="FFFFFF"/>
        <w:spacing w:after="150" w:line="324" w:lineRule="atLeast"/>
        <w:jc w:val="both"/>
        <w:textAlignment w:val="baseline"/>
        <w:rPr>
          <w:color w:val="666666"/>
          <w:sz w:val="24"/>
          <w:szCs w:val="24"/>
        </w:rPr>
      </w:pPr>
      <w:r w:rsidRPr="00AC3037">
        <w:rPr>
          <w:color w:val="666666"/>
          <w:sz w:val="24"/>
          <w:szCs w:val="24"/>
        </w:rPr>
        <w:t xml:space="preserve">Note: the report filter (cell B1) changes to Fruit. Hold down CTRL to include </w:t>
      </w:r>
      <w:r w:rsidRPr="00AC3037">
        <w:rPr>
          <w:color w:val="666666"/>
          <w:sz w:val="24"/>
          <w:szCs w:val="24"/>
        </w:rPr>
        <w:lastRenderedPageBreak/>
        <w:t>fruit and vegetables.</w:t>
      </w:r>
    </w:p>
    <w:p w:rsidR="00794490" w:rsidRPr="008E5593" w:rsidRDefault="00794490" w:rsidP="00794490">
      <w:pPr>
        <w:rPr>
          <w:sz w:val="24"/>
          <w:szCs w:val="24"/>
        </w:rPr>
      </w:pPr>
    </w:p>
    <w:p w:rsidR="00794490" w:rsidRPr="008E5593" w:rsidRDefault="00794490" w:rsidP="00A74659">
      <w:pPr>
        <w:pStyle w:val="Heading2"/>
        <w:ind w:left="0"/>
        <w:jc w:val="left"/>
        <w:rPr>
          <w:sz w:val="24"/>
          <w:szCs w:val="24"/>
        </w:rPr>
      </w:pPr>
      <w:r w:rsidRPr="008E5593">
        <w:rPr>
          <w:sz w:val="24"/>
          <w:szCs w:val="24"/>
        </w:rPr>
        <w:t xml:space="preserve">TASK 6:  REFRESH/UPDATE PIVOT TABLE </w:t>
      </w:r>
    </w:p>
    <w:p w:rsidR="00794490" w:rsidRPr="008E5593" w:rsidRDefault="00794490" w:rsidP="00794490">
      <w:pPr>
        <w:rPr>
          <w:sz w:val="24"/>
          <w:szCs w:val="24"/>
        </w:rPr>
      </w:pP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Any changes you make to the data set are not automatically picked up by the pivot table. </w:t>
      </w:r>
      <w:r w:rsidRPr="008E5593">
        <w:rPr>
          <w:rStyle w:val="Strong"/>
          <w:rFonts w:eastAsiaTheme="minorEastAsia"/>
          <w:color w:val="666666"/>
          <w:bdr w:val="none" w:sz="0" w:space="0" w:color="auto" w:frame="1"/>
        </w:rPr>
        <w:t>Refresh</w:t>
      </w:r>
      <w:r w:rsidRPr="008E5593">
        <w:rPr>
          <w:color w:val="666666"/>
        </w:rPr>
        <w:t> the </w:t>
      </w:r>
      <w:r w:rsidRPr="008E5593">
        <w:rPr>
          <w:rStyle w:val="Strong"/>
          <w:rFonts w:eastAsiaTheme="minorEastAsia"/>
          <w:color w:val="666666"/>
          <w:bdr w:val="none" w:sz="0" w:space="0" w:color="auto" w:frame="1"/>
        </w:rPr>
        <w:t xml:space="preserve">pivot table </w:t>
      </w:r>
      <w:r w:rsidRPr="008E5593">
        <w:rPr>
          <w:color w:val="666666"/>
        </w:rPr>
        <w:t>or </w:t>
      </w:r>
      <w:r w:rsidRPr="008E5593">
        <w:rPr>
          <w:rStyle w:val="Strong"/>
          <w:rFonts w:eastAsiaTheme="minorEastAsia"/>
          <w:color w:val="666666"/>
          <w:bdr w:val="none" w:sz="0" w:space="0" w:color="auto" w:frame="1"/>
        </w:rPr>
        <w:t>change the data source</w:t>
      </w:r>
      <w:r w:rsidRPr="008E5593">
        <w:rPr>
          <w:color w:val="666666"/>
        </w:rPr>
        <w:t> to </w:t>
      </w:r>
      <w:r w:rsidRPr="008E5593">
        <w:rPr>
          <w:rStyle w:val="Strong"/>
          <w:rFonts w:eastAsiaTheme="minorEastAsia"/>
          <w:color w:val="666666"/>
          <w:bdr w:val="none" w:sz="0" w:space="0" w:color="auto" w:frame="1"/>
        </w:rPr>
        <w:t>update</w:t>
      </w:r>
      <w:r w:rsidRPr="008E5593">
        <w:rPr>
          <w:color w:val="666666"/>
        </w:rPr>
        <w:t> the pivot table with the applied changes.</w:t>
      </w:r>
    </w:p>
    <w:p w:rsidR="00794490" w:rsidRPr="008E5593" w:rsidRDefault="00794490" w:rsidP="00794490">
      <w:pPr>
        <w:pStyle w:val="Heading3"/>
        <w:shd w:val="clear" w:color="auto" w:fill="FFFFFF"/>
        <w:jc w:val="both"/>
        <w:textAlignment w:val="baseline"/>
        <w:rPr>
          <w:b w:val="0"/>
          <w:bCs w:val="0"/>
          <w:color w:val="3E3530"/>
        </w:rPr>
      </w:pPr>
      <w:bookmarkStart w:id="155" w:name="refresh"/>
      <w:bookmarkEnd w:id="155"/>
      <w:r w:rsidRPr="008E5593">
        <w:rPr>
          <w:b w:val="0"/>
          <w:bCs w:val="0"/>
          <w:color w:val="3E3530"/>
        </w:rPr>
        <w:t>Refresh</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If you change any of the text or numbers in your data set, you need to refresh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cell inside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Right click and click on Refresh.</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1895475" cy="2895600"/>
            <wp:effectExtent l="0" t="0" r="9525" b="0"/>
            <wp:docPr id="297" name="Picture 158" descr="Refresh Pivo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efresh Pivot Table in Excel"/>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2895600"/>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Change Data Source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If you change the size of your data set by adding or deleting rows/columns, you need to update the source data for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cell inside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Analyze tab, in the Data group, click Change Data Source.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324350" cy="895350"/>
            <wp:effectExtent l="0" t="0" r="0" b="0"/>
            <wp:docPr id="298" name="Picture 159" descr="Chang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hange Data Source"/>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350"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lastRenderedPageBreak/>
        <w:t>Tip: change your data set to a </w:t>
      </w:r>
      <w:hyperlink r:id="rId159" w:history="1">
        <w:r w:rsidRPr="008E5593">
          <w:rPr>
            <w:rStyle w:val="Hyperlink"/>
            <w:color w:val="548CD1"/>
            <w:bdr w:val="none" w:sz="0" w:space="0" w:color="auto" w:frame="1"/>
          </w:rPr>
          <w:t>table</w:t>
        </w:r>
      </w:hyperlink>
      <w:r w:rsidRPr="008E5593">
        <w:rPr>
          <w:color w:val="666666"/>
        </w:rPr>
        <w:t> before you insert a pivot table. This way your data source will be updated automatically when you add or delete rows/columns. This can save time. You still have to refresh though.</w:t>
      </w:r>
    </w:p>
    <w:p w:rsidR="00794490" w:rsidRPr="008E5593" w:rsidRDefault="00794490" w:rsidP="00A74659">
      <w:pPr>
        <w:pStyle w:val="Heading2"/>
        <w:ind w:left="0"/>
        <w:jc w:val="left"/>
        <w:rPr>
          <w:sz w:val="24"/>
          <w:szCs w:val="24"/>
        </w:rPr>
      </w:pPr>
      <w:r w:rsidRPr="008E5593">
        <w:rPr>
          <w:sz w:val="24"/>
          <w:szCs w:val="24"/>
        </w:rPr>
        <w:t>TASK 7: CALCULATED FIELD/ITEM</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This example teaches you how to insert a </w:t>
      </w:r>
      <w:r w:rsidRPr="008E5593">
        <w:rPr>
          <w:rStyle w:val="Strong"/>
          <w:rFonts w:eastAsiaTheme="minorEastAsia"/>
          <w:color w:val="666666"/>
          <w:bdr w:val="none" w:sz="0" w:space="0" w:color="auto" w:frame="1"/>
        </w:rPr>
        <w:t>calculated field</w:t>
      </w:r>
      <w:r w:rsidRPr="008E5593">
        <w:rPr>
          <w:color w:val="666666"/>
        </w:rPr>
        <w:t> or </w:t>
      </w:r>
      <w:r w:rsidRPr="008E5593">
        <w:rPr>
          <w:rStyle w:val="Strong"/>
          <w:rFonts w:eastAsiaTheme="minorEastAsia"/>
          <w:color w:val="666666"/>
          <w:bdr w:val="none" w:sz="0" w:space="0" w:color="auto" w:frame="1"/>
        </w:rPr>
        <w:t>calculated item</w:t>
      </w:r>
      <w:r w:rsidRPr="008E5593">
        <w:rPr>
          <w:color w:val="666666"/>
        </w:rPr>
        <w:t> in a </w:t>
      </w:r>
      <w:r w:rsidRPr="008E5593">
        <w:rPr>
          <w:rStyle w:val="Strong"/>
          <w:rFonts w:eastAsiaTheme="minorEastAsia"/>
          <w:color w:val="666666"/>
          <w:bdr w:val="none" w:sz="0" w:space="0" w:color="auto" w:frame="1"/>
        </w:rPr>
        <w:t>pivot table</w:t>
      </w:r>
      <w:r w:rsidRPr="008E5593">
        <w:rPr>
          <w:color w:val="666666"/>
        </w:rPr>
        <w:t>.</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Below you can find a pivot table. Go back to </w:t>
      </w:r>
      <w:hyperlink r:id="rId160" w:history="1">
        <w:r w:rsidRPr="008E5593">
          <w:rPr>
            <w:rStyle w:val="Hyperlink"/>
            <w:color w:val="548CD1"/>
            <w:bdr w:val="none" w:sz="0" w:space="0" w:color="auto" w:frame="1"/>
          </w:rPr>
          <w:t>Pivot Tables</w:t>
        </w:r>
      </w:hyperlink>
      <w:r w:rsidRPr="008E5593">
        <w:rPr>
          <w:color w:val="666666"/>
        </w:rPr>
        <w:t> to learn how to create this pivot table.</w:t>
      </w:r>
    </w:p>
    <w:p w:rsidR="00794490" w:rsidRPr="008E5593" w:rsidRDefault="00794490" w:rsidP="00794490">
      <w:pPr>
        <w:pStyle w:val="NormalWeb"/>
        <w:shd w:val="clear" w:color="auto" w:fill="FFFFFF"/>
        <w:spacing w:before="0" w:beforeAutospacing="0" w:after="0" w:afterAutospacing="0" w:line="324" w:lineRule="atLeast"/>
        <w:jc w:val="both"/>
        <w:textAlignment w:val="baseline"/>
        <w:rPr>
          <w:color w:val="666666"/>
        </w:rPr>
      </w:pP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886075" cy="2486025"/>
            <wp:effectExtent l="0" t="0" r="9525" b="9525"/>
            <wp:docPr id="299" name="Picture 160" descr="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ivot Table"/>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2486025"/>
                    </a:xfrm>
                    <a:prstGeom prst="rect">
                      <a:avLst/>
                    </a:prstGeom>
                    <a:noFill/>
                    <a:ln>
                      <a:noFill/>
                    </a:ln>
                  </pic:spPr>
                </pic:pic>
              </a:graphicData>
            </a:graphic>
          </wp:inline>
        </w:drawing>
      </w:r>
    </w:p>
    <w:p w:rsidR="00794490" w:rsidRPr="008E5593" w:rsidRDefault="00794490" w:rsidP="00794490">
      <w:pPr>
        <w:rPr>
          <w:sz w:val="24"/>
          <w:szCs w:val="24"/>
        </w:rPr>
      </w:pP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Calculated Field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A calculated field uses the values from another field. To insert a calculated field,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cell inside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Analyze tab, in the Calculations group, click Fields, Items &amp; Sets.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848225" cy="895350"/>
            <wp:effectExtent l="0" t="0" r="9525" b="0"/>
            <wp:docPr id="300" name="Picture 161" descr="Click Fields, Items &amp;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lick Fields, Items &amp; Sets"/>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Click Calculated Field.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2371725" cy="1676400"/>
            <wp:effectExtent l="0" t="0" r="9525" b="0"/>
            <wp:docPr id="301" name="Picture 162" descr="Click Calcula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lick Calculated Field"/>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6764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The Insert Calculated Field dialog box appears.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4. Enter Tax for Name.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5. Type the formula =IF(Amount&gt;100000, 3%*Amount, 0)</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6. Click Add.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257675" cy="2924175"/>
            <wp:effectExtent l="0" t="0" r="9525" b="9525"/>
            <wp:docPr id="302" name="Picture 163" descr="Insert Calcula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nsert Calculated Field"/>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292417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use the Insert Field button to quickly insert fields when you type a formula. To delete a calculated field, select the field and click Delete (under Add).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7.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Excel automatically adds the Tax field to the Values area.</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Result: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590925" cy="2486025"/>
            <wp:effectExtent l="0" t="0" r="9525" b="9525"/>
            <wp:docPr id="303" name="Picture 164" descr="Calculated Field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alculated Field in Excel"/>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0925" cy="2486025"/>
                    </a:xfrm>
                    <a:prstGeom prst="rect">
                      <a:avLst/>
                    </a:prstGeom>
                    <a:noFill/>
                    <a:ln>
                      <a:noFill/>
                    </a:ln>
                  </pic:spPr>
                </pic:pic>
              </a:graphicData>
            </a:graphic>
          </wp:inline>
        </w:drawing>
      </w:r>
    </w:p>
    <w:p w:rsidR="00794490" w:rsidRPr="008E5593" w:rsidRDefault="00794490" w:rsidP="00794490">
      <w:pPr>
        <w:pStyle w:val="Heading3"/>
        <w:shd w:val="clear" w:color="auto" w:fill="FFFFFF"/>
        <w:jc w:val="both"/>
        <w:textAlignment w:val="baseline"/>
        <w:rPr>
          <w:b w:val="0"/>
          <w:bCs w:val="0"/>
          <w:color w:val="3E3530"/>
        </w:rPr>
      </w:pPr>
      <w:r w:rsidRPr="008E5593">
        <w:rPr>
          <w:b w:val="0"/>
          <w:bCs w:val="0"/>
          <w:color w:val="3E3530"/>
        </w:rPr>
        <w:t>Calculated Item</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A calculated item uses the values from other items. To insert a calculated item, execute the following steps.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1. Click any Country in the pivot table.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2. On the Analyze tab, in the Calculations group, click Fields, Items &amp; Sets.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4848225" cy="895350"/>
            <wp:effectExtent l="0" t="0" r="9525" b="0"/>
            <wp:docPr id="304" name="Picture 165" descr="Click Fields, Items &amp;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lick Fields, Items &amp; Sets"/>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89535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3. Click Calculated Item.</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drawing>
          <wp:inline distT="0" distB="0" distL="0" distR="0">
            <wp:extent cx="2371725" cy="1676400"/>
            <wp:effectExtent l="0" t="0" r="9525" b="0"/>
            <wp:docPr id="305" name="Picture 166" descr="Click Calculated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lick Calculated Item"/>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676400"/>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The Insert Calculated Item dialog box appears.</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4. Enter Oceania for Name.</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5. Type the formula =3%*(Australia+'New Zealand')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6. Click Add.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4257675" cy="2924175"/>
            <wp:effectExtent l="0" t="0" r="9525" b="9525"/>
            <wp:docPr id="306" name="Picture 167" descr="Insert Calculated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sert Calculated Item"/>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2924175"/>
                    </a:xfrm>
                    <a:prstGeom prst="rect">
                      <a:avLst/>
                    </a:prstGeom>
                    <a:noFill/>
                    <a:ln>
                      <a:noFill/>
                    </a:ln>
                  </pic:spPr>
                </pic:pic>
              </a:graphicData>
            </a:graphic>
          </wp:inline>
        </w:drawing>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Note: use the Insert Item button to quickly insert items when you type a formula. To delete a calculated item, select the item and click Delete (under Add).</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7. Repeat steps 4 to 6 for North America (Canada and United States) and Europe (France, Germany and United Kingdom) with a 4% and 5% tax rate respectively.</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8. Click OK.</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color w:val="666666"/>
        </w:rPr>
        <w:t>Result:</w:t>
      </w:r>
    </w:p>
    <w:p w:rsidR="00794490" w:rsidRPr="008E5593" w:rsidRDefault="00794490" w:rsidP="00794490">
      <w:pPr>
        <w:pStyle w:val="NormalWeb"/>
        <w:shd w:val="clear" w:color="auto" w:fill="FFFFFF"/>
        <w:spacing w:before="0" w:beforeAutospacing="0" w:after="150" w:afterAutospacing="0" w:line="324" w:lineRule="atLeast"/>
        <w:jc w:val="both"/>
        <w:textAlignment w:val="baseline"/>
        <w:rPr>
          <w:color w:val="666666"/>
        </w:rPr>
      </w:pPr>
      <w:r w:rsidRPr="008E5593">
        <w:rPr>
          <w:noProof/>
          <w:color w:val="666666"/>
        </w:rPr>
        <w:lastRenderedPageBreak/>
        <w:drawing>
          <wp:inline distT="0" distB="0" distL="0" distR="0">
            <wp:extent cx="3133725" cy="3438525"/>
            <wp:effectExtent l="0" t="0" r="9525" b="9525"/>
            <wp:docPr id="307" name="Picture 168" descr="Calculated Item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alculated Items in Excel"/>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3725" cy="3438525"/>
                    </a:xfrm>
                    <a:prstGeom prst="rect">
                      <a:avLst/>
                    </a:prstGeom>
                    <a:noFill/>
                    <a:ln>
                      <a:noFill/>
                    </a:ln>
                  </pic:spPr>
                </pic:pic>
              </a:graphicData>
            </a:graphic>
          </wp:inline>
        </w:drawing>
      </w:r>
    </w:p>
    <w:p w:rsidR="00A74659" w:rsidRDefault="00794490" w:rsidP="00A74659">
      <w:pPr>
        <w:pStyle w:val="NormalWeb"/>
        <w:shd w:val="clear" w:color="auto" w:fill="FFFFFF"/>
        <w:spacing w:before="0" w:beforeAutospacing="0" w:after="0" w:afterAutospacing="0" w:line="324" w:lineRule="atLeast"/>
        <w:jc w:val="both"/>
        <w:textAlignment w:val="baseline"/>
        <w:rPr>
          <w:color w:val="666666"/>
        </w:rPr>
      </w:pPr>
      <w:r w:rsidRPr="008E5593">
        <w:rPr>
          <w:color w:val="666666"/>
        </w:rPr>
        <w:t>Note: we created two </w:t>
      </w:r>
      <w:hyperlink r:id="rId169" w:history="1">
        <w:r w:rsidRPr="008E5593">
          <w:rPr>
            <w:rStyle w:val="Hyperlink"/>
            <w:color w:val="548CD1"/>
            <w:bdr w:val="none" w:sz="0" w:space="0" w:color="auto" w:frame="1"/>
          </w:rPr>
          <w:t>groups</w:t>
        </w:r>
      </w:hyperlink>
      <w:r w:rsidRPr="008E5593">
        <w:rPr>
          <w:color w:val="666666"/>
        </w:rPr>
        <w:t> (Sales and Taxes).</w:t>
      </w: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jc w:val="both"/>
        <w:textAlignment w:val="baseline"/>
        <w:rPr>
          <w:color w:val="666666"/>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p>
    <w:p w:rsidR="00A74659" w:rsidRDefault="00A74659" w:rsidP="00A74659">
      <w:pPr>
        <w:pStyle w:val="NormalWeb"/>
        <w:shd w:val="clear" w:color="auto" w:fill="FFFFFF"/>
        <w:spacing w:before="0" w:beforeAutospacing="0" w:after="0" w:afterAutospacing="0" w:line="324" w:lineRule="atLeast"/>
        <w:ind w:left="720" w:firstLine="720"/>
        <w:jc w:val="both"/>
        <w:textAlignment w:val="baseline"/>
        <w:rPr>
          <w:rFonts w:ascii="Calibri" w:hAnsi="Calibri" w:cs="Calibri"/>
          <w:b/>
          <w:sz w:val="72"/>
          <w:szCs w:val="72"/>
        </w:rPr>
      </w:pPr>
      <w:r>
        <w:rPr>
          <w:rFonts w:ascii="Calibri" w:hAnsi="Calibri" w:cs="Calibri"/>
          <w:b/>
          <w:sz w:val="72"/>
          <w:szCs w:val="72"/>
        </w:rPr>
        <w:t xml:space="preserve">      </w:t>
      </w:r>
      <w:r w:rsidR="00794490" w:rsidRPr="00846EAA">
        <w:rPr>
          <w:rFonts w:ascii="Calibri" w:hAnsi="Calibri" w:cs="Calibri"/>
          <w:b/>
          <w:sz w:val="72"/>
          <w:szCs w:val="72"/>
        </w:rPr>
        <w:t xml:space="preserve">Lab </w:t>
      </w:r>
      <w:r w:rsidR="00794490">
        <w:rPr>
          <w:rFonts w:ascii="Calibri" w:hAnsi="Calibri" w:cs="Calibri"/>
          <w:b/>
          <w:sz w:val="72"/>
          <w:szCs w:val="72"/>
        </w:rPr>
        <w:t>5</w:t>
      </w:r>
    </w:p>
    <w:p w:rsidR="00794490" w:rsidRPr="00A74659" w:rsidRDefault="00794490" w:rsidP="00A74659">
      <w:pPr>
        <w:pStyle w:val="NormalWeb"/>
        <w:shd w:val="clear" w:color="auto" w:fill="FFFFFF"/>
        <w:spacing w:before="0" w:beforeAutospacing="0" w:after="0" w:afterAutospacing="0" w:line="324" w:lineRule="atLeast"/>
        <w:jc w:val="both"/>
        <w:textAlignment w:val="baseline"/>
        <w:rPr>
          <w:rFonts w:ascii="Calibri" w:hAnsi="Calibri" w:cs="Calibri"/>
          <w:b/>
          <w:sz w:val="72"/>
          <w:szCs w:val="72"/>
        </w:rPr>
        <w:sectPr w:rsidR="00794490" w:rsidRPr="00A74659">
          <w:pgSz w:w="12240" w:h="15840"/>
          <w:pgMar w:top="1344" w:right="1440" w:bottom="1440" w:left="3280" w:header="720" w:footer="720" w:gutter="0"/>
          <w:cols w:space="720" w:equalWidth="0">
            <w:col w:w="7520"/>
          </w:cols>
          <w:noEndnote/>
        </w:sectPr>
      </w:pPr>
      <w:r w:rsidRPr="00846EAA">
        <w:rPr>
          <w:rFonts w:ascii="Calibri" w:hAnsi="Calibri" w:cs="Calibri"/>
          <w:b/>
          <w:sz w:val="56"/>
          <w:szCs w:val="56"/>
        </w:rPr>
        <w:t>Introduction to</w:t>
      </w:r>
      <w:r>
        <w:rPr>
          <w:rFonts w:ascii="Calibri" w:hAnsi="Calibri" w:cs="Calibri"/>
          <w:b/>
          <w:sz w:val="56"/>
          <w:szCs w:val="56"/>
        </w:rPr>
        <w:t xml:space="preserve"> Flow Charts</w:t>
      </w:r>
    </w:p>
    <w:p w:rsidR="00794490" w:rsidRDefault="00794490" w:rsidP="00794490">
      <w:pPr>
        <w:adjustRightInd w:val="0"/>
        <w:spacing w:line="200" w:lineRule="exact"/>
        <w:rPr>
          <w:sz w:val="24"/>
          <w:szCs w:val="24"/>
        </w:rPr>
      </w:pPr>
    </w:p>
    <w:p w:rsidR="00794490" w:rsidRDefault="00794490" w:rsidP="00794490">
      <w:pPr>
        <w:adjustRightInd w:val="0"/>
        <w:spacing w:line="255" w:lineRule="exact"/>
        <w:rPr>
          <w:sz w:val="24"/>
          <w:szCs w:val="24"/>
        </w:rPr>
      </w:pPr>
    </w:p>
    <w:p w:rsidR="00794490" w:rsidRDefault="00794490" w:rsidP="00794490">
      <w:pPr>
        <w:adjustRightInd w:val="0"/>
        <w:spacing w:line="239" w:lineRule="auto"/>
        <w:rPr>
          <w:rFonts w:ascii="Calibri" w:hAnsi="Calibri" w:cs="Calibri"/>
          <w:b/>
          <w:bCs/>
          <w:sz w:val="36"/>
          <w:szCs w:val="36"/>
        </w:rPr>
      </w:pPr>
      <w:r>
        <w:rPr>
          <w:rFonts w:ascii="Calibri" w:hAnsi="Calibri" w:cs="Calibri"/>
          <w:b/>
          <w:bCs/>
          <w:sz w:val="36"/>
          <w:szCs w:val="36"/>
        </w:rPr>
        <w:t>Introduction to Flow Charts</w:t>
      </w:r>
    </w:p>
    <w:p w:rsidR="00794490" w:rsidRDefault="00794490" w:rsidP="00794490">
      <w:pPr>
        <w:adjustRightInd w:val="0"/>
        <w:spacing w:line="239" w:lineRule="auto"/>
        <w:ind w:left="120"/>
        <w:rPr>
          <w:rFonts w:ascii="Calibri" w:hAnsi="Calibri" w:cs="Calibri"/>
          <w:b/>
          <w:bCs/>
          <w:sz w:val="36"/>
          <w:szCs w:val="36"/>
        </w:rPr>
      </w:pPr>
    </w:p>
    <w:p w:rsidR="00794490" w:rsidRDefault="00794490" w:rsidP="00794490">
      <w:pPr>
        <w:adjustRightInd w:val="0"/>
        <w:spacing w:line="239" w:lineRule="auto"/>
        <w:rPr>
          <w:rFonts w:ascii="Calibri" w:hAnsi="Calibri" w:cs="Calibri"/>
          <w:b/>
          <w:bCs/>
          <w:sz w:val="28"/>
          <w:szCs w:val="28"/>
        </w:rPr>
      </w:pPr>
      <w:r w:rsidRPr="00006FC1">
        <w:rPr>
          <w:rFonts w:ascii="Calibri" w:hAnsi="Calibri" w:cs="Calibri"/>
          <w:b/>
          <w:bCs/>
          <w:sz w:val="28"/>
          <w:szCs w:val="28"/>
        </w:rPr>
        <w:t>Objective:</w:t>
      </w:r>
    </w:p>
    <w:p w:rsidR="00794490" w:rsidRDefault="00794490" w:rsidP="00794490">
      <w:pPr>
        <w:adjustRightInd w:val="0"/>
        <w:spacing w:line="239" w:lineRule="auto"/>
        <w:rPr>
          <w:rFonts w:ascii="Calibri" w:hAnsi="Calibri" w:cs="Calibri"/>
          <w:sz w:val="24"/>
          <w:szCs w:val="24"/>
        </w:rPr>
      </w:pPr>
    </w:p>
    <w:p w:rsidR="00794490" w:rsidRPr="0088372A" w:rsidRDefault="00794490" w:rsidP="008B4DBC">
      <w:pPr>
        <w:pStyle w:val="ListParagraph"/>
        <w:numPr>
          <w:ilvl w:val="0"/>
          <w:numId w:val="35"/>
        </w:numPr>
        <w:adjustRightInd w:val="0"/>
        <w:spacing w:line="239" w:lineRule="auto"/>
        <w:contextualSpacing/>
        <w:rPr>
          <w:rFonts w:ascii="Calibri" w:hAnsi="Calibri" w:cs="Calibri"/>
          <w:sz w:val="24"/>
          <w:szCs w:val="24"/>
        </w:rPr>
      </w:pPr>
      <w:r w:rsidRPr="0088372A">
        <w:rPr>
          <w:rFonts w:ascii="Calibri" w:hAnsi="Calibri" w:cs="Calibri"/>
          <w:sz w:val="24"/>
          <w:szCs w:val="24"/>
        </w:rPr>
        <w:t>Introduction to flow charts and pseudo-code.</w:t>
      </w:r>
    </w:p>
    <w:p w:rsidR="00794490" w:rsidRPr="0088372A" w:rsidRDefault="00794490" w:rsidP="008B4DBC">
      <w:pPr>
        <w:pStyle w:val="ListParagraph"/>
        <w:numPr>
          <w:ilvl w:val="0"/>
          <w:numId w:val="35"/>
        </w:numPr>
        <w:adjustRightInd w:val="0"/>
        <w:spacing w:line="239" w:lineRule="auto"/>
        <w:contextualSpacing/>
        <w:rPr>
          <w:rFonts w:ascii="Calibri" w:hAnsi="Calibri" w:cs="Calibri"/>
          <w:sz w:val="24"/>
          <w:szCs w:val="24"/>
        </w:rPr>
      </w:pPr>
      <w:r w:rsidRPr="0088372A">
        <w:rPr>
          <w:rFonts w:ascii="Calibri" w:hAnsi="Calibri" w:cs="Calibri"/>
          <w:sz w:val="24"/>
          <w:szCs w:val="24"/>
        </w:rPr>
        <w:t>Familiarization with flow chart symbols.</w:t>
      </w:r>
    </w:p>
    <w:p w:rsidR="00794490" w:rsidRPr="0088372A" w:rsidRDefault="00794490" w:rsidP="008B4DBC">
      <w:pPr>
        <w:pStyle w:val="ListParagraph"/>
        <w:numPr>
          <w:ilvl w:val="0"/>
          <w:numId w:val="35"/>
        </w:numPr>
        <w:adjustRightInd w:val="0"/>
        <w:spacing w:line="239" w:lineRule="auto"/>
        <w:contextualSpacing/>
        <w:rPr>
          <w:rFonts w:ascii="Calibri" w:hAnsi="Calibri" w:cs="Calibri"/>
          <w:sz w:val="24"/>
          <w:szCs w:val="24"/>
        </w:rPr>
      </w:pPr>
      <w:r w:rsidRPr="0088372A">
        <w:rPr>
          <w:rFonts w:ascii="Calibri" w:hAnsi="Calibri" w:cs="Calibri"/>
          <w:sz w:val="24"/>
          <w:szCs w:val="24"/>
        </w:rPr>
        <w:t>Enable students to understand and develop logic for basic programs by practicing tasks.</w:t>
      </w:r>
    </w:p>
    <w:p w:rsidR="00794490" w:rsidRDefault="00794490" w:rsidP="00794490">
      <w:pPr>
        <w:adjustRightInd w:val="0"/>
        <w:spacing w:line="239" w:lineRule="auto"/>
        <w:rPr>
          <w:rFonts w:ascii="Calibri" w:hAnsi="Calibri" w:cs="Calibri"/>
          <w:sz w:val="24"/>
          <w:szCs w:val="24"/>
        </w:rPr>
      </w:pPr>
    </w:p>
    <w:p w:rsidR="00794490" w:rsidRDefault="00794490" w:rsidP="00794490">
      <w:pPr>
        <w:adjustRightInd w:val="0"/>
        <w:spacing w:line="239" w:lineRule="auto"/>
        <w:rPr>
          <w:rFonts w:ascii="Calibri" w:hAnsi="Calibri" w:cs="Calibri"/>
          <w:b/>
          <w:bCs/>
          <w:sz w:val="28"/>
          <w:szCs w:val="28"/>
        </w:rPr>
      </w:pPr>
      <w:r>
        <w:rPr>
          <w:rFonts w:ascii="Calibri" w:hAnsi="Calibri" w:cs="Calibri"/>
          <w:b/>
          <w:bCs/>
          <w:sz w:val="28"/>
          <w:szCs w:val="28"/>
        </w:rPr>
        <w:t>Topics covered</w:t>
      </w:r>
      <w:r w:rsidRPr="00006FC1">
        <w:rPr>
          <w:rFonts w:ascii="Calibri" w:hAnsi="Calibri" w:cs="Calibri"/>
          <w:b/>
          <w:bCs/>
          <w:sz w:val="28"/>
          <w:szCs w:val="28"/>
        </w:rPr>
        <w:t>:</w:t>
      </w:r>
    </w:p>
    <w:p w:rsidR="00794490" w:rsidRDefault="00794490" w:rsidP="00794490">
      <w:pPr>
        <w:adjustRightInd w:val="0"/>
        <w:spacing w:line="239" w:lineRule="auto"/>
        <w:rPr>
          <w:rFonts w:ascii="Calibri" w:hAnsi="Calibri" w:cs="Calibri"/>
          <w:sz w:val="24"/>
          <w:szCs w:val="24"/>
        </w:rPr>
      </w:pPr>
    </w:p>
    <w:p w:rsidR="00794490" w:rsidRDefault="00794490" w:rsidP="00794490">
      <w:pPr>
        <w:adjustRightInd w:val="0"/>
        <w:spacing w:line="239" w:lineRule="auto"/>
        <w:rPr>
          <w:rFonts w:ascii="Calibri" w:hAnsi="Calibri" w:cs="Calibri"/>
          <w:sz w:val="24"/>
          <w:szCs w:val="24"/>
        </w:rPr>
      </w:pPr>
      <w:r>
        <w:rPr>
          <w:rFonts w:ascii="Calibri" w:hAnsi="Calibri" w:cs="Calibri"/>
          <w:sz w:val="24"/>
          <w:szCs w:val="24"/>
        </w:rPr>
        <w:t>1. F</w:t>
      </w:r>
      <w:r w:rsidRPr="0088372A">
        <w:rPr>
          <w:rFonts w:ascii="Calibri" w:hAnsi="Calibri" w:cs="Calibri"/>
          <w:sz w:val="24"/>
          <w:szCs w:val="24"/>
        </w:rPr>
        <w:t>low chart</w:t>
      </w:r>
      <w:r>
        <w:rPr>
          <w:rFonts w:ascii="Calibri" w:hAnsi="Calibri" w:cs="Calibri"/>
          <w:sz w:val="24"/>
          <w:szCs w:val="24"/>
        </w:rPr>
        <w:t xml:space="preserve">s, their </w:t>
      </w:r>
      <w:r w:rsidRPr="0088372A">
        <w:rPr>
          <w:rFonts w:ascii="Calibri" w:hAnsi="Calibri" w:cs="Calibri"/>
          <w:sz w:val="24"/>
          <w:szCs w:val="24"/>
        </w:rPr>
        <w:t>symbols</w:t>
      </w:r>
    </w:p>
    <w:p w:rsidR="00794490" w:rsidRDefault="00794490" w:rsidP="00794490">
      <w:pPr>
        <w:adjustRightInd w:val="0"/>
        <w:spacing w:line="239" w:lineRule="auto"/>
        <w:rPr>
          <w:rFonts w:ascii="Calibri" w:hAnsi="Calibri" w:cs="Calibri"/>
          <w:sz w:val="24"/>
          <w:szCs w:val="24"/>
        </w:rPr>
      </w:pPr>
      <w:r>
        <w:rPr>
          <w:rFonts w:ascii="Calibri" w:hAnsi="Calibri" w:cs="Calibri"/>
          <w:sz w:val="24"/>
          <w:szCs w:val="24"/>
        </w:rPr>
        <w:t xml:space="preserve">2. Practice tasks </w:t>
      </w:r>
    </w:p>
    <w:p w:rsidR="00794490" w:rsidRPr="0088372A" w:rsidRDefault="00794490" w:rsidP="00794490">
      <w:pPr>
        <w:adjustRightInd w:val="0"/>
        <w:spacing w:line="239" w:lineRule="auto"/>
        <w:rPr>
          <w:rFonts w:ascii="Calibri" w:hAnsi="Calibri" w:cs="Calibri"/>
          <w:sz w:val="24"/>
          <w:szCs w:val="24"/>
        </w:rPr>
      </w:pPr>
      <w:r>
        <w:rPr>
          <w:rFonts w:ascii="Calibri" w:hAnsi="Calibri" w:cs="Calibri"/>
          <w:sz w:val="24"/>
          <w:szCs w:val="24"/>
        </w:rPr>
        <w:t>3.  Examples</w:t>
      </w:r>
    </w:p>
    <w:p w:rsidR="00794490" w:rsidRDefault="00794490" w:rsidP="00794490">
      <w:pPr>
        <w:adjustRightInd w:val="0"/>
        <w:spacing w:line="242" w:lineRule="exact"/>
        <w:rPr>
          <w:sz w:val="24"/>
          <w:szCs w:val="24"/>
        </w:rPr>
      </w:pPr>
    </w:p>
    <w:p w:rsidR="00794490" w:rsidRPr="0019524C" w:rsidRDefault="00794490" w:rsidP="00794490">
      <w:pPr>
        <w:overflowPunct w:val="0"/>
        <w:adjustRightInd w:val="0"/>
        <w:spacing w:line="239" w:lineRule="auto"/>
        <w:jc w:val="both"/>
        <w:rPr>
          <w:rFonts w:ascii="Calibri" w:hAnsi="Calibri" w:cs="Calibri"/>
          <w:bCs/>
          <w:sz w:val="24"/>
          <w:szCs w:val="24"/>
        </w:rPr>
      </w:pPr>
      <w:r>
        <w:rPr>
          <w:rFonts w:ascii="Calibri" w:hAnsi="Calibri" w:cs="Calibri"/>
          <w:b/>
          <w:bCs/>
          <w:sz w:val="28"/>
          <w:szCs w:val="28"/>
        </w:rPr>
        <w:t xml:space="preserve">Introduction </w:t>
      </w:r>
      <w:r w:rsidRPr="0019524C">
        <w:rPr>
          <w:rFonts w:ascii="Calibri" w:hAnsi="Calibri" w:cs="Calibri"/>
          <w:bCs/>
          <w:sz w:val="24"/>
          <w:szCs w:val="24"/>
        </w:rPr>
        <w:t>[expected time= 1 hr]</w:t>
      </w:r>
    </w:p>
    <w:p w:rsidR="00794490" w:rsidRDefault="00794490" w:rsidP="00794490">
      <w:pPr>
        <w:adjustRightInd w:val="0"/>
        <w:spacing w:line="116" w:lineRule="exact"/>
        <w:rPr>
          <w:sz w:val="24"/>
          <w:szCs w:val="24"/>
        </w:rPr>
      </w:pPr>
    </w:p>
    <w:p w:rsidR="00794490" w:rsidRPr="00C17D86" w:rsidRDefault="00794490" w:rsidP="00794490">
      <w:pPr>
        <w:overflowPunct w:val="0"/>
        <w:adjustRightInd w:val="0"/>
        <w:spacing w:line="229" w:lineRule="auto"/>
        <w:ind w:right="120"/>
        <w:jc w:val="both"/>
        <w:rPr>
          <w:rFonts w:ascii="Calibri" w:hAnsi="Calibri" w:cs="Calibri"/>
          <w:sz w:val="24"/>
          <w:szCs w:val="24"/>
        </w:rPr>
      </w:pPr>
      <w:r w:rsidRPr="00C17D86">
        <w:rPr>
          <w:rFonts w:ascii="Calibri" w:hAnsi="Calibri" w:cs="Calibri"/>
          <w:sz w:val="24"/>
          <w:szCs w:val="24"/>
        </w:rPr>
        <w:t xml:space="preserve">Flowchart is a diagrammatic representation of an algorithm. Flow charts are very helpful in writing program and explaining program to others. </w:t>
      </w:r>
      <w:r w:rsidRPr="00C17D86">
        <w:rPr>
          <w:sz w:val="24"/>
          <w:szCs w:val="24"/>
        </w:rPr>
        <w:t>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rsidR="00794490" w:rsidRPr="00C17D86" w:rsidRDefault="00794490" w:rsidP="00794490">
      <w:pPr>
        <w:overflowPunct w:val="0"/>
        <w:adjustRightInd w:val="0"/>
        <w:spacing w:line="229" w:lineRule="auto"/>
        <w:ind w:left="120" w:right="120"/>
        <w:jc w:val="both"/>
        <w:rPr>
          <w:sz w:val="24"/>
          <w:szCs w:val="24"/>
        </w:rPr>
      </w:pPr>
    </w:p>
    <w:p w:rsidR="00794490" w:rsidRPr="00C17D86" w:rsidRDefault="00794490" w:rsidP="00794490">
      <w:pPr>
        <w:overflowPunct w:val="0"/>
        <w:adjustRightInd w:val="0"/>
        <w:spacing w:line="229" w:lineRule="auto"/>
        <w:ind w:right="120"/>
        <w:jc w:val="both"/>
        <w:rPr>
          <w:rFonts w:ascii="Calibri" w:hAnsi="Calibri" w:cs="Calibri"/>
          <w:sz w:val="24"/>
          <w:szCs w:val="24"/>
        </w:rPr>
      </w:pPr>
      <w:r w:rsidRPr="00C17D86">
        <w:rPr>
          <w:sz w:val="24"/>
          <w:szCs w:val="24"/>
        </w:rPr>
        <w:t>A flowchart describes what operations (and in what sequence</w:t>
      </w:r>
      <w:r>
        <w:rPr>
          <w:sz w:val="24"/>
          <w:szCs w:val="24"/>
        </w:rPr>
        <w:t xml:space="preserve">) are required to solve a given </w:t>
      </w:r>
      <w:r w:rsidRPr="00C17D86">
        <w:rPr>
          <w:sz w:val="24"/>
          <w:szCs w:val="24"/>
        </w:rPr>
        <w:t>problem. A flowchart can be likened to the blueprint of a building. As we know a designer draws a blueprint before starting construction on a building. Similarly, a programmer prefers to draw a flowchart prior to writing a computer program. Flowcharts are a pictorial or graphical representation of a process. The purpose of all fl</w:t>
      </w:r>
      <w:r>
        <w:rPr>
          <w:sz w:val="24"/>
          <w:szCs w:val="24"/>
        </w:rPr>
        <w:t xml:space="preserve">ow charts is to communicate how </w:t>
      </w:r>
      <w:r w:rsidRPr="00C17D86">
        <w:rPr>
          <w:sz w:val="24"/>
          <w:szCs w:val="24"/>
        </w:rPr>
        <w:t>a process works or should work without any technical or group specific jargon.</w:t>
      </w:r>
    </w:p>
    <w:p w:rsidR="00794490" w:rsidRPr="00C17D86" w:rsidRDefault="00794490" w:rsidP="00794490">
      <w:pPr>
        <w:jc w:val="both"/>
        <w:rPr>
          <w:sz w:val="24"/>
          <w:szCs w:val="24"/>
        </w:rPr>
      </w:pPr>
    </w:p>
    <w:p w:rsidR="00794490" w:rsidRDefault="00794490" w:rsidP="00794490">
      <w:pPr>
        <w:jc w:val="both"/>
        <w:rPr>
          <w:sz w:val="24"/>
          <w:szCs w:val="24"/>
        </w:rPr>
      </w:pPr>
      <w:r w:rsidRPr="00C17D86">
        <w:rPr>
          <w:sz w:val="24"/>
          <w:szCs w:val="24"/>
        </w:rPr>
        <w:t xml:space="preserve">Flowcharts are used in analyzing, designing, documenting or managing a process or program in various fields. Flowcharts are generally drawn in the early stages of formulating computer solutions. Flowcharts often facilitate communication between programmers and business people. These flowcharts play a vital role in the programming of a problem and are quite helpful in understanding the logic of complicated and lengthy problems. Once the flowchart is drawn, it becomes easy to write the program in any high level language. Often we see how flowcharts are helpful in explaining the program to others. Hence, it is correct to say that a flowchart is a must for the better documentation of a complex program. </w:t>
      </w:r>
    </w:p>
    <w:p w:rsidR="00794490" w:rsidRDefault="00794490" w:rsidP="00794490">
      <w:pPr>
        <w:jc w:val="both"/>
        <w:rPr>
          <w:sz w:val="24"/>
          <w:szCs w:val="24"/>
        </w:rPr>
      </w:pPr>
    </w:p>
    <w:p w:rsidR="00794490" w:rsidRPr="00C17D86" w:rsidRDefault="00794490" w:rsidP="00794490">
      <w:pPr>
        <w:jc w:val="both"/>
        <w:rPr>
          <w:sz w:val="24"/>
          <w:szCs w:val="24"/>
        </w:rPr>
      </w:pPr>
    </w:p>
    <w:p w:rsidR="00794490" w:rsidRDefault="00794490" w:rsidP="00794490">
      <w:pPr>
        <w:rPr>
          <w:b/>
          <w:sz w:val="28"/>
          <w:szCs w:val="28"/>
        </w:rPr>
      </w:pPr>
      <w:r w:rsidRPr="00C17D86">
        <w:rPr>
          <w:b/>
          <w:sz w:val="28"/>
          <w:szCs w:val="28"/>
        </w:rPr>
        <w:t>Guidelines:</w:t>
      </w:r>
    </w:p>
    <w:p w:rsidR="00794490" w:rsidRDefault="00794490" w:rsidP="00794490">
      <w:pPr>
        <w:rPr>
          <w:sz w:val="28"/>
          <w:szCs w:val="28"/>
        </w:rPr>
      </w:pPr>
      <w:r w:rsidRPr="00C17D86">
        <w:rPr>
          <w:sz w:val="24"/>
          <w:szCs w:val="24"/>
        </w:rPr>
        <w:t>The common guidelines (properties) of flowchart are:</w:t>
      </w:r>
      <w:r w:rsidRPr="00C17D86">
        <w:rPr>
          <w:sz w:val="24"/>
          <w:szCs w:val="24"/>
        </w:rPr>
        <w:br/>
      </w:r>
      <w:r>
        <w:rPr>
          <w:sz w:val="24"/>
          <w:szCs w:val="24"/>
        </w:rPr>
        <w:t>1.</w:t>
      </w:r>
      <w:r w:rsidRPr="00C17D86">
        <w:rPr>
          <w:sz w:val="24"/>
          <w:szCs w:val="24"/>
        </w:rPr>
        <w:t>The flowchart should have only one start and ending points.</w:t>
      </w:r>
      <w:r w:rsidRPr="00C17D86">
        <w:rPr>
          <w:sz w:val="24"/>
          <w:szCs w:val="24"/>
        </w:rPr>
        <w:br/>
      </w:r>
      <w:r>
        <w:rPr>
          <w:sz w:val="24"/>
          <w:szCs w:val="24"/>
        </w:rPr>
        <w:t>2.</w:t>
      </w:r>
      <w:r w:rsidRPr="00C17D86">
        <w:rPr>
          <w:sz w:val="24"/>
          <w:szCs w:val="24"/>
        </w:rPr>
        <w:t>Flow lines shouldn't intersect each other.</w:t>
      </w:r>
      <w:r w:rsidRPr="00C17D86">
        <w:rPr>
          <w:sz w:val="24"/>
          <w:szCs w:val="24"/>
        </w:rPr>
        <w:br/>
      </w:r>
      <w:r>
        <w:rPr>
          <w:sz w:val="24"/>
          <w:szCs w:val="24"/>
        </w:rPr>
        <w:t>3.</w:t>
      </w:r>
      <w:r w:rsidRPr="00C17D86">
        <w:rPr>
          <w:sz w:val="24"/>
          <w:szCs w:val="24"/>
        </w:rPr>
        <w:t>Flowchart should not contain the programming language.</w:t>
      </w:r>
      <w:r w:rsidRPr="00C17D86">
        <w:rPr>
          <w:sz w:val="24"/>
          <w:szCs w:val="24"/>
        </w:rPr>
        <w:br/>
      </w:r>
      <w:r>
        <w:rPr>
          <w:sz w:val="24"/>
          <w:szCs w:val="24"/>
        </w:rPr>
        <w:t>4.</w:t>
      </w:r>
      <w:r w:rsidRPr="00C17D86">
        <w:rPr>
          <w:sz w:val="24"/>
          <w:szCs w:val="24"/>
        </w:rPr>
        <w:t>The flowchart should be neat and clear for the user</w:t>
      </w:r>
      <w:r w:rsidRPr="00C17D86">
        <w:rPr>
          <w:sz w:val="28"/>
          <w:szCs w:val="28"/>
        </w:rPr>
        <w:t>.</w:t>
      </w:r>
    </w:p>
    <w:p w:rsidR="00794490" w:rsidRPr="00733573" w:rsidRDefault="00794490" w:rsidP="00794490">
      <w:pPr>
        <w:rPr>
          <w:b/>
          <w:sz w:val="28"/>
          <w:szCs w:val="28"/>
        </w:rPr>
      </w:pPr>
    </w:p>
    <w:p w:rsidR="00794490" w:rsidRDefault="00794490" w:rsidP="00794490">
      <w:pPr>
        <w:rPr>
          <w:b/>
          <w:sz w:val="28"/>
          <w:szCs w:val="28"/>
        </w:rPr>
      </w:pPr>
    </w:p>
    <w:p w:rsidR="00794490" w:rsidRDefault="00794490" w:rsidP="00794490">
      <w:pPr>
        <w:rPr>
          <w:b/>
          <w:sz w:val="28"/>
          <w:szCs w:val="28"/>
        </w:rPr>
      </w:pPr>
    </w:p>
    <w:p w:rsidR="00794490" w:rsidRDefault="00794490" w:rsidP="00794490">
      <w:pPr>
        <w:rPr>
          <w:b/>
          <w:sz w:val="28"/>
          <w:szCs w:val="28"/>
        </w:rPr>
      </w:pPr>
    </w:p>
    <w:p w:rsidR="00794490" w:rsidRPr="00733573" w:rsidRDefault="00794490" w:rsidP="00794490">
      <w:pPr>
        <w:rPr>
          <w:b/>
          <w:sz w:val="28"/>
          <w:szCs w:val="28"/>
        </w:rPr>
      </w:pPr>
      <w:r w:rsidRPr="00733573">
        <w:rPr>
          <w:b/>
          <w:sz w:val="28"/>
          <w:szCs w:val="28"/>
        </w:rPr>
        <w:t>Flowchart Symbols:</w:t>
      </w:r>
    </w:p>
    <w:p w:rsidR="00794490" w:rsidRDefault="00794490" w:rsidP="00794490">
      <w:pPr>
        <w:rPr>
          <w:sz w:val="28"/>
          <w:szCs w:val="28"/>
        </w:rPr>
      </w:pPr>
    </w:p>
    <w:p w:rsidR="00794490" w:rsidRDefault="00794490" w:rsidP="00794490">
      <w:pPr>
        <w:rPr>
          <w:sz w:val="28"/>
          <w:szCs w:val="28"/>
        </w:rPr>
      </w:pPr>
    </w:p>
    <w:p w:rsidR="00794490" w:rsidRPr="00C17D86" w:rsidRDefault="00794490" w:rsidP="00794490">
      <w:pPr>
        <w:rPr>
          <w:b/>
          <w:sz w:val="28"/>
          <w:szCs w:val="28"/>
        </w:rPr>
      </w:pPr>
      <w:r>
        <w:rPr>
          <w:b/>
          <w:noProof/>
          <w:sz w:val="28"/>
          <w:szCs w:val="28"/>
        </w:rPr>
        <w:drawing>
          <wp:inline distT="0" distB="0" distL="0" distR="0">
            <wp:extent cx="5943600" cy="3147024"/>
            <wp:effectExtent l="0" t="0" r="0" b="0"/>
            <wp:docPr id="308" name="Picture 171" descr="C:\Users\User\Deskto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f2.png"/>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47024"/>
                    </a:xfrm>
                    <a:prstGeom prst="rect">
                      <a:avLst/>
                    </a:prstGeom>
                    <a:noFill/>
                    <a:ln>
                      <a:noFill/>
                    </a:ln>
                  </pic:spPr>
                </pic:pic>
              </a:graphicData>
            </a:graphic>
          </wp:inline>
        </w:drawing>
      </w:r>
    </w:p>
    <w:p w:rsidR="00794490" w:rsidRPr="00EF1A49" w:rsidRDefault="00794490" w:rsidP="00794490">
      <w:pPr>
        <w:rPr>
          <w:sz w:val="24"/>
          <w:szCs w:val="24"/>
        </w:rPr>
      </w:pPr>
      <w:r w:rsidRPr="00EF1A49">
        <w:rPr>
          <w:b/>
          <w:sz w:val="28"/>
          <w:szCs w:val="28"/>
        </w:rPr>
        <w:t>EXAMPLE 1</w:t>
      </w:r>
      <w:r w:rsidRPr="00EF1A49">
        <w:rPr>
          <w:sz w:val="24"/>
          <w:szCs w:val="24"/>
        </w:rPr>
        <w:t>:  For example, consider that we need to find the sum, average and product of 3 numbers given by the user.</w:t>
      </w:r>
    </w:p>
    <w:p w:rsidR="00794490" w:rsidRPr="00EF1A49" w:rsidRDefault="00794490" w:rsidP="00794490">
      <w:pPr>
        <w:rPr>
          <w:sz w:val="24"/>
          <w:szCs w:val="24"/>
        </w:rPr>
      </w:pPr>
      <w:r w:rsidRPr="00EF1A49">
        <w:rPr>
          <w:sz w:val="24"/>
          <w:szCs w:val="24"/>
        </w:rPr>
        <w:t>Algorithm for the given problem is as follows:</w:t>
      </w:r>
    </w:p>
    <w:p w:rsidR="00794490" w:rsidRPr="00EF1A49" w:rsidRDefault="00794490" w:rsidP="00794490">
      <w:pPr>
        <w:rPr>
          <w:sz w:val="24"/>
          <w:szCs w:val="24"/>
        </w:rPr>
      </w:pPr>
      <w:r w:rsidRPr="00EF1A49">
        <w:rPr>
          <w:sz w:val="24"/>
          <w:szCs w:val="24"/>
        </w:rPr>
        <w:t>Read X, Y, Z</w:t>
      </w:r>
    </w:p>
    <w:p w:rsidR="00794490" w:rsidRPr="00EF1A49" w:rsidRDefault="00794490" w:rsidP="00794490">
      <w:pPr>
        <w:rPr>
          <w:sz w:val="24"/>
          <w:szCs w:val="24"/>
        </w:rPr>
      </w:pPr>
      <w:r w:rsidRPr="00EF1A49">
        <w:rPr>
          <w:sz w:val="24"/>
          <w:szCs w:val="24"/>
        </w:rPr>
        <w:t>Compute Sum (S) as X + Y + Z</w:t>
      </w:r>
    </w:p>
    <w:p w:rsidR="00794490" w:rsidRPr="00EF1A49" w:rsidRDefault="00794490" w:rsidP="00794490">
      <w:pPr>
        <w:rPr>
          <w:sz w:val="24"/>
          <w:szCs w:val="24"/>
        </w:rPr>
      </w:pPr>
      <w:r w:rsidRPr="00EF1A49">
        <w:rPr>
          <w:sz w:val="24"/>
          <w:szCs w:val="24"/>
        </w:rPr>
        <w:t>Compute Average (A) as S / 3</w:t>
      </w:r>
    </w:p>
    <w:p w:rsidR="00794490" w:rsidRPr="00EF1A49" w:rsidRDefault="00794490" w:rsidP="00794490">
      <w:pPr>
        <w:rPr>
          <w:sz w:val="24"/>
          <w:szCs w:val="24"/>
        </w:rPr>
      </w:pPr>
      <w:r w:rsidRPr="00EF1A49">
        <w:rPr>
          <w:sz w:val="24"/>
          <w:szCs w:val="24"/>
        </w:rPr>
        <w:t>Compute Product (P) as X x Y x Z</w:t>
      </w:r>
    </w:p>
    <w:p w:rsidR="00794490" w:rsidRPr="00EF1A49" w:rsidRDefault="00794490" w:rsidP="00794490">
      <w:pPr>
        <w:rPr>
          <w:sz w:val="24"/>
          <w:szCs w:val="24"/>
        </w:rPr>
      </w:pPr>
      <w:r w:rsidRPr="00EF1A49">
        <w:rPr>
          <w:sz w:val="24"/>
          <w:szCs w:val="24"/>
        </w:rPr>
        <w:t>Write (Display) the Sum, Average and Product</w:t>
      </w:r>
    </w:p>
    <w:p w:rsidR="00794490" w:rsidRPr="00EF1A49" w:rsidRDefault="00794490" w:rsidP="00794490">
      <w:pPr>
        <w:rPr>
          <w:sz w:val="24"/>
          <w:szCs w:val="24"/>
        </w:rPr>
      </w:pPr>
      <w:r w:rsidRPr="00EF1A49">
        <w:rPr>
          <w:sz w:val="24"/>
          <w:szCs w:val="24"/>
        </w:rPr>
        <w:t>Flowchart for the above problem will look like:</w:t>
      </w:r>
    </w:p>
    <w:p w:rsidR="00794490" w:rsidRDefault="00794490" w:rsidP="00794490">
      <w:pPr>
        <w:rPr>
          <w:sz w:val="28"/>
          <w:szCs w:val="28"/>
        </w:rPr>
      </w:pPr>
      <w:r>
        <w:rPr>
          <w:noProof/>
          <w:sz w:val="28"/>
          <w:szCs w:val="28"/>
        </w:rPr>
        <w:lastRenderedPageBreak/>
        <w:drawing>
          <wp:inline distT="0" distB="0" distL="0" distR="0">
            <wp:extent cx="2517775" cy="3313430"/>
            <wp:effectExtent l="0" t="0" r="0" b="1270"/>
            <wp:docPr id="309" name="Picture 172" descr="C:\Users\User\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f1.png"/>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7775" cy="3313430"/>
                    </a:xfrm>
                    <a:prstGeom prst="rect">
                      <a:avLst/>
                    </a:prstGeom>
                    <a:noFill/>
                    <a:ln>
                      <a:noFill/>
                    </a:ln>
                  </pic:spPr>
                </pic:pic>
              </a:graphicData>
            </a:graphic>
          </wp:inline>
        </w:drawing>
      </w:r>
    </w:p>
    <w:p w:rsidR="00794490" w:rsidRDefault="00794490" w:rsidP="00794490">
      <w:pPr>
        <w:rPr>
          <w:sz w:val="28"/>
          <w:szCs w:val="28"/>
        </w:rPr>
      </w:pPr>
    </w:p>
    <w:p w:rsidR="00794490" w:rsidRDefault="00794490" w:rsidP="00794490">
      <w:pPr>
        <w:rPr>
          <w:sz w:val="24"/>
          <w:szCs w:val="24"/>
        </w:rPr>
      </w:pPr>
      <w:r>
        <w:rPr>
          <w:b/>
          <w:sz w:val="28"/>
          <w:szCs w:val="28"/>
        </w:rPr>
        <w:t>EXAMPLE 2</w:t>
      </w:r>
      <w:r w:rsidRPr="00EF1A49">
        <w:rPr>
          <w:sz w:val="24"/>
          <w:szCs w:val="24"/>
        </w:rPr>
        <w:t xml:space="preserve">:   </w:t>
      </w:r>
      <w:r>
        <w:rPr>
          <w:sz w:val="24"/>
          <w:szCs w:val="24"/>
        </w:rPr>
        <w:t>Write algorithm and flow chart to find area and circumference of a circle.</w:t>
      </w:r>
    </w:p>
    <w:p w:rsidR="00794490" w:rsidRPr="00D03C3B" w:rsidRDefault="00794490" w:rsidP="00794490">
      <w:pPr>
        <w:rPr>
          <w:sz w:val="24"/>
          <w:szCs w:val="24"/>
        </w:rPr>
      </w:pPr>
      <w:r>
        <w:rPr>
          <w:sz w:val="24"/>
          <w:szCs w:val="24"/>
        </w:rPr>
        <w:t>Step 1 : Start</w:t>
      </w:r>
    </w:p>
    <w:p w:rsidR="00794490" w:rsidRPr="00D03C3B" w:rsidRDefault="00794490" w:rsidP="00794490">
      <w:pPr>
        <w:rPr>
          <w:sz w:val="24"/>
          <w:szCs w:val="24"/>
        </w:rPr>
      </w:pPr>
      <w:r w:rsidRPr="00D03C3B">
        <w:rPr>
          <w:sz w:val="24"/>
          <w:szCs w:val="24"/>
        </w:rPr>
        <w:t>Step</w:t>
      </w:r>
      <w:r>
        <w:rPr>
          <w:sz w:val="24"/>
          <w:szCs w:val="24"/>
        </w:rPr>
        <w:t>2 : Read radius and store to R</w:t>
      </w:r>
    </w:p>
    <w:p w:rsidR="00794490" w:rsidRPr="00D03C3B" w:rsidRDefault="00794490" w:rsidP="00794490">
      <w:pPr>
        <w:rPr>
          <w:sz w:val="24"/>
          <w:szCs w:val="24"/>
        </w:rPr>
      </w:pPr>
      <w:r w:rsidRPr="00D03C3B">
        <w:rPr>
          <w:sz w:val="24"/>
          <w:szCs w:val="24"/>
        </w:rPr>
        <w:t>St</w:t>
      </w:r>
      <w:r>
        <w:rPr>
          <w:sz w:val="24"/>
          <w:szCs w:val="24"/>
        </w:rPr>
        <w:t>ep 3 : Assign value of pie to P</w:t>
      </w:r>
    </w:p>
    <w:p w:rsidR="00794490" w:rsidRPr="00D03C3B" w:rsidRDefault="00794490" w:rsidP="00794490">
      <w:pPr>
        <w:rPr>
          <w:sz w:val="24"/>
          <w:szCs w:val="24"/>
        </w:rPr>
      </w:pPr>
      <w:r w:rsidRPr="00D03C3B">
        <w:rPr>
          <w:sz w:val="24"/>
          <w:szCs w:val="24"/>
        </w:rPr>
        <w:t xml:space="preserve">Step </w:t>
      </w:r>
      <w:r>
        <w:rPr>
          <w:sz w:val="24"/>
          <w:szCs w:val="24"/>
        </w:rPr>
        <w:t>4 : Find area and circumference</w:t>
      </w:r>
    </w:p>
    <w:p w:rsidR="00794490" w:rsidRPr="00D03C3B" w:rsidRDefault="00794490" w:rsidP="00794490">
      <w:pPr>
        <w:rPr>
          <w:sz w:val="24"/>
          <w:szCs w:val="24"/>
        </w:rPr>
      </w:pPr>
      <w:r w:rsidRPr="00D03C3B">
        <w:rPr>
          <w:sz w:val="24"/>
          <w:szCs w:val="24"/>
        </w:rPr>
        <w:t>Step 5 :</w:t>
      </w:r>
      <w:r>
        <w:rPr>
          <w:sz w:val="24"/>
          <w:szCs w:val="24"/>
        </w:rPr>
        <w:t xml:space="preserve"> Display area and circumference</w:t>
      </w:r>
    </w:p>
    <w:p w:rsidR="00794490" w:rsidRPr="00EF1A49" w:rsidRDefault="00794490" w:rsidP="00794490">
      <w:pPr>
        <w:rPr>
          <w:sz w:val="24"/>
          <w:szCs w:val="24"/>
        </w:rPr>
      </w:pPr>
      <w:r w:rsidRPr="00D03C3B">
        <w:rPr>
          <w:sz w:val="24"/>
          <w:szCs w:val="24"/>
        </w:rPr>
        <w:t>Step 6 : Stop</w:t>
      </w:r>
    </w:p>
    <w:p w:rsidR="00794490" w:rsidRDefault="00A21A02" w:rsidP="00794490">
      <w:pPr>
        <w:rPr>
          <w:sz w:val="28"/>
          <w:szCs w:val="28"/>
        </w:rPr>
      </w:pPr>
      <w:r>
        <w:rPr>
          <w:noProof/>
          <w:sz w:val="28"/>
          <w:szCs w:val="28"/>
        </w:rPr>
        <w:lastRenderedPageBrea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9" o:spid="_x0000_s1194" type="#_x0000_t38" style="position:absolute;margin-left:45.75pt;margin-top:303pt;width:29.25pt;height:0;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a9uwEAANADAAAOAAAAZHJzL2Uyb0RvYy54bWysU01v1DAQvSP1P1i+s0laaCHabA9blQuC&#10;FYUf4DrjjSV/aewm2X/P2LubohYJgbg4Ho/fzHvPk/XtbA0bAaP2ruPNquYMnPS9dvuO//h+//YD&#10;ZzEJ1wvjHXT8AJHfbi7erKfQwqUfvOkBGRVxsZ1Cx4eUQltVUQ5gRVz5AI6SyqMViULcVz2Kiapb&#10;U13W9XU1eewDegkx0undMck3pb5SINNXpSIkZjpO3FJZsayPea02a9HuUYRByxMN8Q8srNCOmi6l&#10;7kQS7An1q1JWS/TRq7SS3lZeKS2haCA1Tf1CzcMgAhQtZE4Mi03x/5WVX8YdMt3T211/5MwJS4+0&#10;fcIRerb1zpGBHlnOkVNTiC0Btm6HpyiGHWbZs0KbvySIzcXdw+IuzIlJOry6ad7dvOdMnlPVMy5g&#10;TJ/AW5Y3HZeFwNL/qlgrxs8xUV+Cna9TkDkdWZRdOhjIRIz7Bop0Ud+moMtEwdYgGwXNgpASXGqy&#10;KqpXbmeY0sYswPrPwNP9DIUybX8DXhCls3dpAVvtPP6ue5rPlNXx/tmBo+5swaPvD+V9ijU0NkXh&#10;acTzXP4aF/jzj7j5CQAA//8DAFBLAwQUAAYACAAAACEAJvXifN8AAAAKAQAADwAAAGRycy9kb3du&#10;cmV2LnhtbEyPW0vDQBCF3wX/wzKCb3a31QaN2RSpCIIvvVHp2zY7JmmzsyG7beO/dwqF+jaXwznf&#10;ySa9a8QRu1B70jAcKBBIhbc1lRpWy4+HZxAhGrKm8YQafjHAJL+9yUxq/YnmeFzEUrAJhdRoqGJs&#10;UylDUaEzYeBbJP79+M6ZyGtXStuZE5u7Ro6USqQzNXFCZVqcVljsFwfHIZ9fxWy1eZrh7rsdrR+n&#10;78l6s9T6/q5/ewURsY9XMZzxGR1yZtr6A9kgGg0vwzErNSQq4U5nwVjxsL1cZJ7J/xXyPwAAAP//&#10;AwBQSwECLQAUAAYACAAAACEAtoM4kv4AAADhAQAAEwAAAAAAAAAAAAAAAAAAAAAAW0NvbnRlbnRf&#10;VHlwZXNdLnhtbFBLAQItABQABgAIAAAAIQA4/SH/1gAAAJQBAAALAAAAAAAAAAAAAAAAAC8BAABf&#10;cmVscy8ucmVsc1BLAQItABQABgAIAAAAIQDqBva9uwEAANADAAAOAAAAAAAAAAAAAAAAAC4CAABk&#10;cnMvZTJvRG9jLnhtbFBLAQItABQABgAIAAAAIQAm9eJ83wAAAAoBAAAPAAAAAAAAAAAAAAAAABUE&#10;AABkcnMvZG93bnJldi54bWxQSwUGAAAAAAQABADzAAAAIQUAAAAA&#10;" adj="10800" strokecolor="#4579b8 [3044]"/>
        </w:pict>
      </w:r>
      <w:r>
        <w:rPr>
          <w:noProof/>
          <w:sz w:val="28"/>
          <w:szCs w:val="28"/>
        </w:rPr>
        <w:pict>
          <v:shape id="Curved Connector 170" o:spid="_x0000_s1193" type="#_x0000_t38" style="position:absolute;margin-left:54pt;margin-top:0;width:21pt;height:0;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LwuQEAANADAAAOAAAAZHJzL2Uyb0RvYy54bWysU02P0zAQvSPxHyzfadIidVHUdA9dwQVB&#10;xccP8DrjxlLsscbeJP33jN02i1gkBOLieDx+M+89T3b3sxvECBQt+lauV7UU4DV21p9a+f3b+zfv&#10;pIhJ+U4N6KGVZ4jyfv/61W4KDWywx6EDElzEx2YKrexTCk1VRd2DU3GFATwnDZJTiUM6VR2piau7&#10;odrU9baakLpAqCFGPn24JOW+1DcGdPpsTIQkhlYyt1RWKutjXqv9TjUnUqG3+kpD/QMLp6znpkup&#10;B5WUeCL7opSzmjCiSSuNrkJjrIaigdWs61/UfO1VgKKFzYlhsSn+v7L603gkYTt+uzv2xyvHj3R4&#10;ohE6cUDv2UAkkXPs1BRiw4CDP9I1iuFIWfZsyOUvCxJzcfe8uAtzEpoPN9vtXc099C1VPeMCxfQB&#10;0Im8aaUuBJb+b4u1avwYE/dl2O06B5nThUXZpfMAmcjgv4BhXdx3XdBlouAwkBgVz4LSGnxaZ1Vc&#10;r9zOMGOHYQHWfwZe72colGn7G/CCKJ3RpwXsrEf6Xfc03yiby/2bAxfd2YJH7M7lfYo1PDZF4XXE&#10;81z+HBf484+4/wEAAP//AwBQSwMEFAAGAAgAAAAhAAkJnlHbAAAABQEAAA8AAABkcnMvZG93bnJl&#10;di54bWxMj0FLw0AQhe+C/2EZwZvdtWopMZsiFUHwUttS6W2aHZNodjZkt238905Oehnm8Yb3vskX&#10;g2/VifrYBLZwOzGgiMvgGq4sbDcvN3NQMSE7bAOThR+KsCguL3LMXDjzO53WqVISwjFDC3VKXaZ1&#10;LGvyGCehIxbvM/Qek8i+0q7Hs4T7Vk+NmWmPDUtDjR0tayq/10cvJa9v5Wq7v1/R10c33d0tn2e7&#10;/cba66vh6RFUoiH9HcOIL+hQCNMhHNlF1Yo2c/klWZA52g9GlsModZHr//TFLwAAAP//AwBQSwEC&#10;LQAUAAYACAAAACEAtoM4kv4AAADhAQAAEwAAAAAAAAAAAAAAAAAAAAAAW0NvbnRlbnRfVHlwZXNd&#10;LnhtbFBLAQItABQABgAIAAAAIQA4/SH/1gAAAJQBAAALAAAAAAAAAAAAAAAAAC8BAABfcmVscy8u&#10;cmVsc1BLAQItABQABgAIAAAAIQD4FELwuQEAANADAAAOAAAAAAAAAAAAAAAAAC4CAABkcnMvZTJv&#10;RG9jLnhtbFBLAQItABQABgAIAAAAIQAJCZ5R2wAAAAUBAAAPAAAAAAAAAAAAAAAAABMEAABkcnMv&#10;ZG93bnJldi54bWxQSwUGAAAAAAQABADzAAAAGwUAAAAA&#10;" adj="10800" strokecolor="#4579b8 [3044]"/>
        </w:pict>
      </w:r>
      <w:r w:rsidR="00794490">
        <w:rPr>
          <w:noProof/>
          <w:sz w:val="28"/>
          <w:szCs w:val="28"/>
        </w:rPr>
        <w:drawing>
          <wp:inline distT="0" distB="0" distL="0" distR="0">
            <wp:extent cx="2014712" cy="3848100"/>
            <wp:effectExtent l="0" t="0" r="5080" b="0"/>
            <wp:docPr id="310" name="Picture 173" descr="C:\Users\User\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f1.png"/>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4712" cy="3848100"/>
                    </a:xfrm>
                    <a:prstGeom prst="rect">
                      <a:avLst/>
                    </a:prstGeom>
                    <a:noFill/>
                    <a:ln>
                      <a:noFill/>
                    </a:ln>
                  </pic:spPr>
                </pic:pic>
              </a:graphicData>
            </a:graphic>
          </wp:inline>
        </w:drawing>
      </w:r>
    </w:p>
    <w:p w:rsidR="00794490" w:rsidRDefault="00794490" w:rsidP="00794490">
      <w:pPr>
        <w:rPr>
          <w:sz w:val="28"/>
          <w:szCs w:val="28"/>
        </w:rPr>
      </w:pPr>
    </w:p>
    <w:p w:rsidR="00794490" w:rsidRPr="002D6337" w:rsidRDefault="00794490" w:rsidP="00794490">
      <w:pPr>
        <w:rPr>
          <w:b/>
          <w:sz w:val="24"/>
          <w:szCs w:val="24"/>
        </w:rPr>
      </w:pPr>
      <w:r w:rsidRPr="002D6337">
        <w:rPr>
          <w:b/>
          <w:sz w:val="24"/>
          <w:szCs w:val="24"/>
        </w:rPr>
        <w:t>Flow chart for decision making:</w:t>
      </w:r>
    </w:p>
    <w:p w:rsidR="00794490" w:rsidRDefault="00794490" w:rsidP="00794490">
      <w:pPr>
        <w:rPr>
          <w:sz w:val="24"/>
          <w:szCs w:val="24"/>
        </w:rPr>
      </w:pPr>
    </w:p>
    <w:p w:rsidR="00794490" w:rsidRDefault="00794490" w:rsidP="00794490">
      <w:pPr>
        <w:rPr>
          <w:sz w:val="24"/>
          <w:szCs w:val="24"/>
        </w:rPr>
      </w:pPr>
      <w:r>
        <w:rPr>
          <w:noProof/>
          <w:sz w:val="24"/>
          <w:szCs w:val="24"/>
        </w:rPr>
        <w:drawing>
          <wp:inline distT="0" distB="0" distL="0" distR="0">
            <wp:extent cx="5191125" cy="3095625"/>
            <wp:effectExtent l="0" t="0" r="9525" b="9525"/>
            <wp:docPr id="311" name="Picture 174" descr="C:\Users\User\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f1.png"/>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3095625"/>
                    </a:xfrm>
                    <a:prstGeom prst="rect">
                      <a:avLst/>
                    </a:prstGeom>
                    <a:noFill/>
                    <a:ln>
                      <a:noFill/>
                    </a:ln>
                  </pic:spPr>
                </pic:pic>
              </a:graphicData>
            </a:graphic>
          </wp:inline>
        </w:drawing>
      </w:r>
    </w:p>
    <w:p w:rsidR="00794490" w:rsidRDefault="00794490" w:rsidP="00794490">
      <w:pPr>
        <w:rPr>
          <w:sz w:val="28"/>
          <w:szCs w:val="28"/>
        </w:rPr>
      </w:pPr>
    </w:p>
    <w:p w:rsidR="00794490" w:rsidRDefault="00794490" w:rsidP="00794490">
      <w:pPr>
        <w:rPr>
          <w:sz w:val="24"/>
          <w:szCs w:val="24"/>
        </w:rPr>
      </w:pPr>
      <w:r>
        <w:rPr>
          <w:b/>
          <w:sz w:val="28"/>
          <w:szCs w:val="28"/>
        </w:rPr>
        <w:t xml:space="preserve">EXAMPLE 3: </w:t>
      </w:r>
      <w:r>
        <w:rPr>
          <w:sz w:val="24"/>
          <w:szCs w:val="24"/>
        </w:rPr>
        <w:t xml:space="preserve">Draw flow chart to find greater number among two numbers. </w:t>
      </w:r>
    </w:p>
    <w:p w:rsidR="00794490" w:rsidRDefault="00794490" w:rsidP="00794490">
      <w:pPr>
        <w:rPr>
          <w:sz w:val="24"/>
          <w:szCs w:val="24"/>
        </w:rPr>
      </w:pPr>
      <w:r>
        <w:rPr>
          <w:noProof/>
          <w:sz w:val="24"/>
          <w:szCs w:val="24"/>
        </w:rPr>
        <w:lastRenderedPageBreak/>
        <w:drawing>
          <wp:inline distT="0" distB="0" distL="0" distR="0">
            <wp:extent cx="3886200" cy="3267075"/>
            <wp:effectExtent l="0" t="0" r="0" b="9525"/>
            <wp:docPr id="312" name="Picture 175" descr="C:\Users\User\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f1.png"/>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6200" cy="3267075"/>
                    </a:xfrm>
                    <a:prstGeom prst="rect">
                      <a:avLst/>
                    </a:prstGeom>
                    <a:noFill/>
                    <a:ln>
                      <a:noFill/>
                    </a:ln>
                  </pic:spPr>
                </pic:pic>
              </a:graphicData>
            </a:graphic>
          </wp:inline>
        </w:drawing>
      </w:r>
    </w:p>
    <w:p w:rsidR="00794490" w:rsidRDefault="00794490" w:rsidP="00794490">
      <w:pPr>
        <w:rPr>
          <w:sz w:val="24"/>
          <w:szCs w:val="24"/>
        </w:rPr>
      </w:pPr>
    </w:p>
    <w:p w:rsidR="00794490" w:rsidRDefault="00794490" w:rsidP="00794490">
      <w:r w:rsidRPr="008D24CA">
        <w:rPr>
          <w:b/>
          <w:sz w:val="28"/>
          <w:szCs w:val="28"/>
        </w:rPr>
        <w:t>EXAMPLE 4:</w:t>
      </w:r>
      <w:r>
        <w:t>Draw flowchart for finding the sum of n numbers. (flow chart for loops)</w:t>
      </w:r>
    </w:p>
    <w:p w:rsidR="00794490" w:rsidRDefault="00794490" w:rsidP="00794490">
      <w:r>
        <w:t>Pseudocode Program:</w:t>
      </w:r>
    </w:p>
    <w:p w:rsidR="00794490" w:rsidRDefault="00794490" w:rsidP="00794490">
      <w:r>
        <w:t xml:space="preserve">Start </w:t>
      </w:r>
    </w:p>
    <w:p w:rsidR="00794490" w:rsidRDefault="00794490" w:rsidP="00794490">
      <w:r>
        <w:t xml:space="preserve">Sum = 0 </w:t>
      </w:r>
    </w:p>
    <w:p w:rsidR="00794490" w:rsidRPr="008112E6" w:rsidRDefault="00794490" w:rsidP="00794490">
      <w:pPr>
        <w:rPr>
          <w:b/>
        </w:rPr>
      </w:pPr>
      <w:r w:rsidRPr="008112E6">
        <w:rPr>
          <w:b/>
        </w:rPr>
        <w:t>Display “Input value n”</w:t>
      </w:r>
    </w:p>
    <w:p w:rsidR="00794490" w:rsidRDefault="00794490" w:rsidP="00794490">
      <w:r>
        <w:t xml:space="preserve"> Input n</w:t>
      </w:r>
    </w:p>
    <w:p w:rsidR="00794490" w:rsidRDefault="00794490" w:rsidP="00794490">
      <w:r>
        <w:t xml:space="preserve">For(I = 1, n, 5) </w:t>
      </w:r>
    </w:p>
    <w:p w:rsidR="00794490" w:rsidRDefault="00794490" w:rsidP="00794490">
      <w:r>
        <w:t xml:space="preserve">Input a value </w:t>
      </w:r>
    </w:p>
    <w:p w:rsidR="00794490" w:rsidRDefault="00794490" w:rsidP="00794490">
      <w:r>
        <w:t>Sum = sum + value</w:t>
      </w:r>
    </w:p>
    <w:p w:rsidR="00794490" w:rsidRDefault="00794490" w:rsidP="00794490">
      <w:r>
        <w:t xml:space="preserve"> END FOR</w:t>
      </w:r>
    </w:p>
    <w:p w:rsidR="00794490" w:rsidRDefault="00794490" w:rsidP="00794490">
      <w:r>
        <w:t xml:space="preserve"> Output sum </w:t>
      </w:r>
    </w:p>
    <w:p w:rsidR="00794490" w:rsidRPr="00414D45" w:rsidRDefault="00794490" w:rsidP="00794490">
      <w:r>
        <w:t>Stop</w:t>
      </w:r>
    </w:p>
    <w:p w:rsidR="00794490" w:rsidRPr="008D24CA" w:rsidRDefault="00794490" w:rsidP="00794490">
      <w:pPr>
        <w:rPr>
          <w:b/>
          <w:sz w:val="28"/>
          <w:szCs w:val="28"/>
        </w:rPr>
      </w:pPr>
      <w:r>
        <w:rPr>
          <w:b/>
          <w:noProof/>
          <w:sz w:val="28"/>
          <w:szCs w:val="28"/>
        </w:rPr>
        <w:lastRenderedPageBreak/>
        <w:drawing>
          <wp:inline distT="0" distB="0" distL="0" distR="0">
            <wp:extent cx="4524375" cy="4219575"/>
            <wp:effectExtent l="0" t="0" r="9525" b="9525"/>
            <wp:docPr id="313" name="Picture 176" descr="C:\Users\User\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f1.pn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4219575"/>
                    </a:xfrm>
                    <a:prstGeom prst="rect">
                      <a:avLst/>
                    </a:prstGeom>
                    <a:noFill/>
                    <a:ln>
                      <a:noFill/>
                    </a:ln>
                  </pic:spPr>
                </pic:pic>
              </a:graphicData>
            </a:graphic>
          </wp:inline>
        </w:drawing>
      </w:r>
    </w:p>
    <w:p w:rsidR="00794490" w:rsidRDefault="00794490" w:rsidP="00794490">
      <w:pPr>
        <w:rPr>
          <w:sz w:val="24"/>
          <w:szCs w:val="24"/>
        </w:rPr>
      </w:pPr>
    </w:p>
    <w:p w:rsidR="00794490" w:rsidRPr="0019524C" w:rsidRDefault="00794490" w:rsidP="00794490">
      <w:pPr>
        <w:overflowPunct w:val="0"/>
        <w:adjustRightInd w:val="0"/>
        <w:spacing w:line="239" w:lineRule="auto"/>
        <w:jc w:val="both"/>
        <w:rPr>
          <w:rFonts w:ascii="Calibri" w:hAnsi="Calibri" w:cs="Calibri"/>
          <w:bCs/>
          <w:sz w:val="24"/>
          <w:szCs w:val="24"/>
        </w:rPr>
      </w:pPr>
      <w:r w:rsidRPr="00111C96">
        <w:rPr>
          <w:b/>
          <w:sz w:val="28"/>
          <w:szCs w:val="28"/>
        </w:rPr>
        <w:t xml:space="preserve">PRACTICE TASKS: </w:t>
      </w:r>
      <w:r w:rsidRPr="0019524C">
        <w:rPr>
          <w:rFonts w:ascii="Calibri" w:hAnsi="Calibri" w:cs="Calibri"/>
          <w:bCs/>
          <w:sz w:val="24"/>
          <w:szCs w:val="24"/>
        </w:rPr>
        <w:t>[expected time= 1 hr]</w:t>
      </w:r>
    </w:p>
    <w:p w:rsidR="00794490" w:rsidRDefault="00794490" w:rsidP="00794490">
      <w:pPr>
        <w:rPr>
          <w:b/>
          <w:sz w:val="28"/>
          <w:szCs w:val="28"/>
        </w:rPr>
      </w:pPr>
    </w:p>
    <w:p w:rsidR="00794490" w:rsidRPr="003D3743" w:rsidRDefault="00794490" w:rsidP="008B4DBC">
      <w:pPr>
        <w:pStyle w:val="ListParagraph"/>
        <w:widowControl/>
        <w:numPr>
          <w:ilvl w:val="0"/>
          <w:numId w:val="34"/>
        </w:numPr>
        <w:autoSpaceDE/>
        <w:autoSpaceDN/>
        <w:spacing w:after="160" w:line="259" w:lineRule="auto"/>
        <w:contextualSpacing/>
        <w:rPr>
          <w:sz w:val="24"/>
          <w:szCs w:val="24"/>
        </w:rPr>
      </w:pPr>
      <w:r w:rsidRPr="003D3743">
        <w:rPr>
          <w:sz w:val="24"/>
          <w:szCs w:val="24"/>
        </w:rPr>
        <w:t>Draw flowchart to find the largest among three different numbers entered by user.</w:t>
      </w:r>
    </w:p>
    <w:p w:rsidR="00794490" w:rsidRPr="003D3743" w:rsidRDefault="00794490" w:rsidP="008B4DBC">
      <w:pPr>
        <w:pStyle w:val="ListParagraph"/>
        <w:widowControl/>
        <w:numPr>
          <w:ilvl w:val="0"/>
          <w:numId w:val="34"/>
        </w:numPr>
        <w:autoSpaceDE/>
        <w:autoSpaceDN/>
        <w:spacing w:after="160" w:line="259" w:lineRule="auto"/>
        <w:contextualSpacing/>
        <w:rPr>
          <w:sz w:val="24"/>
          <w:szCs w:val="24"/>
        </w:rPr>
      </w:pPr>
      <w:r w:rsidRPr="003D3743">
        <w:rPr>
          <w:sz w:val="24"/>
          <w:szCs w:val="24"/>
        </w:rPr>
        <w:t>Obtain a temperature in degrees Fahrenheit from the user. If the temperature is 80 degrees or more, display a message that says "Go play golf" otherwise display a message stating "It's too cold to be outside." Make a variable list, flowchart, and perform a desk check using the following values: 95, 70</w:t>
      </w:r>
    </w:p>
    <w:p w:rsidR="00794490" w:rsidRPr="003D3743" w:rsidRDefault="00794490" w:rsidP="008B4DBC">
      <w:pPr>
        <w:pStyle w:val="ListParagraph"/>
        <w:widowControl/>
        <w:numPr>
          <w:ilvl w:val="0"/>
          <w:numId w:val="34"/>
        </w:numPr>
        <w:autoSpaceDE/>
        <w:autoSpaceDN/>
        <w:spacing w:after="160" w:line="259" w:lineRule="auto"/>
        <w:contextualSpacing/>
        <w:rPr>
          <w:sz w:val="24"/>
          <w:szCs w:val="24"/>
        </w:rPr>
      </w:pPr>
      <w:r>
        <w:rPr>
          <w:sz w:val="24"/>
          <w:szCs w:val="24"/>
        </w:rPr>
        <w:t xml:space="preserve">Write an algorithm and draw a flow chart </w:t>
      </w:r>
      <w:r w:rsidRPr="003D3743">
        <w:rPr>
          <w:sz w:val="24"/>
          <w:szCs w:val="24"/>
        </w:rPr>
        <w:t>to determine whether the seller has made profit or incurred loss. Also determine how much profit he made or loss he incurred. Cost price and selling price of an item is input by the user. </w:t>
      </w:r>
    </w:p>
    <w:p w:rsidR="00794490" w:rsidRPr="003D3743" w:rsidRDefault="00794490" w:rsidP="008B4DBC">
      <w:pPr>
        <w:pStyle w:val="ListParagraph"/>
        <w:widowControl/>
        <w:numPr>
          <w:ilvl w:val="0"/>
          <w:numId w:val="34"/>
        </w:numPr>
        <w:autoSpaceDE/>
        <w:autoSpaceDN/>
        <w:spacing w:after="160" w:line="259" w:lineRule="auto"/>
        <w:contextualSpacing/>
        <w:rPr>
          <w:sz w:val="24"/>
          <w:szCs w:val="24"/>
        </w:rPr>
      </w:pPr>
      <w:r w:rsidRPr="003D3743">
        <w:rPr>
          <w:sz w:val="24"/>
          <w:szCs w:val="24"/>
        </w:rPr>
        <w:t xml:space="preserve">Write an algorithm and draw a flowchart that will calculate the roots of a quadratic equation </w:t>
      </w:r>
    </w:p>
    <w:p w:rsidR="00794490" w:rsidRPr="003D3743" w:rsidRDefault="00794490" w:rsidP="00794490">
      <w:pPr>
        <w:pStyle w:val="ListParagraph"/>
        <w:rPr>
          <w:b/>
          <w:sz w:val="24"/>
          <w:szCs w:val="24"/>
        </w:rPr>
      </w:pPr>
      <w:r w:rsidRPr="003D3743">
        <w:rPr>
          <w:b/>
          <w:sz w:val="24"/>
          <w:szCs w:val="24"/>
        </w:rPr>
        <w:t xml:space="preserve">      ax</w:t>
      </w:r>
      <w:r w:rsidRPr="003D3743">
        <w:rPr>
          <w:b/>
          <w:sz w:val="24"/>
          <w:szCs w:val="24"/>
          <w:vertAlign w:val="superscript"/>
        </w:rPr>
        <w:t>2</w:t>
      </w:r>
      <w:r w:rsidRPr="003D3743">
        <w:rPr>
          <w:b/>
          <w:sz w:val="24"/>
          <w:szCs w:val="24"/>
        </w:rPr>
        <w:t xml:space="preserve"> +bx +c =0                                          </w:t>
      </w:r>
    </w:p>
    <w:p w:rsidR="00794490" w:rsidRPr="003D3743" w:rsidRDefault="00794490" w:rsidP="00794490">
      <w:pPr>
        <w:pStyle w:val="ListParagraph"/>
        <w:rPr>
          <w:sz w:val="24"/>
          <w:szCs w:val="24"/>
        </w:rPr>
      </w:pPr>
      <w:r w:rsidRPr="003D3743">
        <w:rPr>
          <w:sz w:val="24"/>
          <w:szCs w:val="24"/>
        </w:rPr>
        <w:t>Hint:   d = sqrt (b</w:t>
      </w:r>
      <w:r w:rsidRPr="003D3743">
        <w:rPr>
          <w:sz w:val="24"/>
          <w:szCs w:val="24"/>
          <w:vertAlign w:val="superscript"/>
        </w:rPr>
        <w:t>2</w:t>
      </w:r>
      <w:r w:rsidRPr="003D3743">
        <w:rPr>
          <w:sz w:val="24"/>
          <w:szCs w:val="24"/>
        </w:rPr>
        <w:t xml:space="preserve">  - 4ac)  and the roots are: x1 = (–b + d)/2a and x2 = (–b – d)/2a</w:t>
      </w:r>
    </w:p>
    <w:p w:rsidR="00794490" w:rsidRPr="003D3743" w:rsidRDefault="00794490" w:rsidP="008B4DBC">
      <w:pPr>
        <w:pStyle w:val="ListParagraph"/>
        <w:widowControl/>
        <w:numPr>
          <w:ilvl w:val="0"/>
          <w:numId w:val="34"/>
        </w:numPr>
        <w:autoSpaceDE/>
        <w:autoSpaceDN/>
        <w:spacing w:after="160" w:line="259" w:lineRule="auto"/>
        <w:contextualSpacing/>
        <w:rPr>
          <w:sz w:val="24"/>
          <w:szCs w:val="24"/>
        </w:rPr>
      </w:pPr>
      <w:r>
        <w:rPr>
          <w:sz w:val="24"/>
          <w:szCs w:val="24"/>
        </w:rPr>
        <w:t>Write an algorithm and draw a flow chart that p</w:t>
      </w:r>
      <w:r w:rsidRPr="003D3743">
        <w:rPr>
          <w:sz w:val="24"/>
          <w:szCs w:val="24"/>
        </w:rPr>
        <w:t>rint</w:t>
      </w:r>
      <w:r>
        <w:rPr>
          <w:sz w:val="24"/>
          <w:szCs w:val="24"/>
        </w:rPr>
        <w:t>s</w:t>
      </w:r>
      <w:r w:rsidRPr="003D3743">
        <w:rPr>
          <w:sz w:val="24"/>
          <w:szCs w:val="24"/>
        </w:rPr>
        <w:t xml:space="preserve"> ‘</w:t>
      </w:r>
      <w:r>
        <w:rPr>
          <w:sz w:val="24"/>
          <w:szCs w:val="24"/>
        </w:rPr>
        <w:t>hello world’ 10</w:t>
      </w:r>
      <w:r w:rsidRPr="003D3743">
        <w:rPr>
          <w:sz w:val="24"/>
          <w:szCs w:val="24"/>
        </w:rPr>
        <w:t xml:space="preserve"> times.</w:t>
      </w:r>
    </w:p>
    <w:p w:rsidR="00794490" w:rsidRPr="003D3743" w:rsidRDefault="00794490" w:rsidP="00794490">
      <w:pPr>
        <w:ind w:left="360"/>
        <w:rPr>
          <w:sz w:val="24"/>
          <w:szCs w:val="24"/>
        </w:rPr>
      </w:pPr>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Pr="00D80FF8" w:rsidRDefault="00794490" w:rsidP="00A74659">
      <w:pPr>
        <w:overflowPunct w:val="0"/>
        <w:adjustRightInd w:val="0"/>
        <w:ind w:left="720" w:firstLine="720"/>
        <w:rPr>
          <w:rFonts w:cs="Calibri"/>
          <w:b/>
          <w:sz w:val="72"/>
          <w:szCs w:val="72"/>
        </w:rPr>
      </w:pPr>
      <w:r w:rsidRPr="00D80FF8">
        <w:rPr>
          <w:rFonts w:cs="Calibri"/>
          <w:b/>
          <w:sz w:val="72"/>
          <w:szCs w:val="72"/>
        </w:rPr>
        <w:t>Lab 6</w:t>
      </w:r>
    </w:p>
    <w:p w:rsidR="00794490" w:rsidRPr="00D80FF8" w:rsidRDefault="00794490" w:rsidP="00794490">
      <w:pPr>
        <w:overflowPunct w:val="0"/>
        <w:adjustRightInd w:val="0"/>
        <w:rPr>
          <w:rFonts w:cs="Calibri"/>
          <w:b/>
          <w:sz w:val="72"/>
          <w:szCs w:val="72"/>
        </w:rPr>
      </w:pPr>
    </w:p>
    <w:p w:rsidR="00794490" w:rsidRDefault="00794490" w:rsidP="00794490">
      <w:pPr>
        <w:overflowPunct w:val="0"/>
        <w:adjustRightInd w:val="0"/>
        <w:rPr>
          <w:rFonts w:cs="Calibri"/>
          <w:b/>
          <w:sz w:val="56"/>
          <w:szCs w:val="56"/>
        </w:rPr>
      </w:pPr>
      <w:r>
        <w:rPr>
          <w:rFonts w:cs="Calibri"/>
          <w:b/>
          <w:sz w:val="56"/>
          <w:szCs w:val="56"/>
        </w:rPr>
        <w:t xml:space="preserve"> Flow charts, Algorithms </w:t>
      </w:r>
    </w:p>
    <w:p w:rsidR="00794490" w:rsidRPr="00A74659" w:rsidRDefault="00A74659" w:rsidP="00794490">
      <w:pPr>
        <w:overflowPunct w:val="0"/>
        <w:adjustRightInd w:val="0"/>
        <w:rPr>
          <w:rFonts w:cs="Calibri"/>
          <w:b/>
          <w:sz w:val="56"/>
          <w:szCs w:val="56"/>
        </w:rPr>
        <w:sectPr w:rsidR="00794490" w:rsidRPr="00A74659">
          <w:pgSz w:w="12240" w:h="15840"/>
          <w:pgMar w:top="1344" w:right="1440" w:bottom="1440" w:left="3280" w:header="720" w:footer="720" w:gutter="0"/>
          <w:cols w:space="720" w:equalWidth="0">
            <w:col w:w="7520"/>
          </w:cols>
          <w:noEndnote/>
        </w:sectPr>
      </w:pPr>
      <w:r>
        <w:rPr>
          <w:rFonts w:cs="Calibri"/>
          <w:b/>
          <w:sz w:val="56"/>
          <w:szCs w:val="56"/>
        </w:rPr>
        <w:t>A</w:t>
      </w:r>
      <w:r w:rsidR="00794490">
        <w:rPr>
          <w:rFonts w:cs="Calibri"/>
          <w:b/>
          <w:sz w:val="56"/>
          <w:szCs w:val="56"/>
        </w:rPr>
        <w:t>nd</w:t>
      </w:r>
      <w:r>
        <w:rPr>
          <w:rFonts w:cs="Calibri"/>
          <w:b/>
          <w:sz w:val="56"/>
          <w:szCs w:val="56"/>
        </w:rPr>
        <w:t xml:space="preserve">    </w:t>
      </w:r>
      <w:r w:rsidR="00794490">
        <w:rPr>
          <w:rFonts w:cs="Calibri"/>
          <w:b/>
          <w:sz w:val="56"/>
          <w:szCs w:val="56"/>
        </w:rPr>
        <w:t>Source codes</w:t>
      </w:r>
    </w:p>
    <w:p w:rsidR="00794490" w:rsidRPr="00D80FF8" w:rsidRDefault="00794490" w:rsidP="00794490">
      <w:pPr>
        <w:adjustRightInd w:val="0"/>
        <w:spacing w:line="200" w:lineRule="exact"/>
        <w:rPr>
          <w:sz w:val="24"/>
          <w:szCs w:val="24"/>
        </w:rPr>
      </w:pPr>
    </w:p>
    <w:p w:rsidR="00794490" w:rsidRPr="00D80FF8" w:rsidRDefault="00794490" w:rsidP="00794490">
      <w:pPr>
        <w:adjustRightInd w:val="0"/>
        <w:spacing w:line="255" w:lineRule="exact"/>
        <w:rPr>
          <w:sz w:val="24"/>
          <w:szCs w:val="24"/>
        </w:rPr>
      </w:pPr>
    </w:p>
    <w:p w:rsidR="00794490" w:rsidRPr="00D80FF8" w:rsidRDefault="00794490" w:rsidP="00794490">
      <w:pPr>
        <w:adjustRightInd w:val="0"/>
        <w:spacing w:line="239" w:lineRule="auto"/>
        <w:rPr>
          <w:rFonts w:cs="Calibri"/>
          <w:b/>
          <w:bCs/>
          <w:sz w:val="36"/>
          <w:szCs w:val="36"/>
        </w:rPr>
      </w:pPr>
      <w:r w:rsidRPr="00D80FF8">
        <w:rPr>
          <w:rFonts w:cs="Calibri"/>
          <w:b/>
          <w:bCs/>
          <w:sz w:val="36"/>
          <w:szCs w:val="36"/>
        </w:rPr>
        <w:t>Lab 6:  Flow Charts</w:t>
      </w:r>
      <w:r>
        <w:rPr>
          <w:rFonts w:cs="Calibri"/>
          <w:b/>
          <w:bCs/>
          <w:sz w:val="36"/>
          <w:szCs w:val="36"/>
        </w:rPr>
        <w:t>, algorithms</w:t>
      </w:r>
      <w:r w:rsidRPr="00D80FF8">
        <w:rPr>
          <w:rFonts w:cs="Calibri"/>
          <w:b/>
          <w:bCs/>
          <w:sz w:val="36"/>
          <w:szCs w:val="36"/>
        </w:rPr>
        <w:t xml:space="preserve"> and</w:t>
      </w:r>
      <w:r>
        <w:rPr>
          <w:rFonts w:cs="Calibri"/>
          <w:b/>
          <w:bCs/>
          <w:sz w:val="36"/>
          <w:szCs w:val="36"/>
        </w:rPr>
        <w:t xml:space="preserve"> source codes</w:t>
      </w:r>
      <w:r w:rsidRPr="00D80FF8">
        <w:rPr>
          <w:rFonts w:cs="Calibri"/>
          <w:b/>
          <w:bCs/>
          <w:sz w:val="36"/>
          <w:szCs w:val="36"/>
        </w:rPr>
        <w:t xml:space="preserve"> (logic building)</w:t>
      </w:r>
    </w:p>
    <w:p w:rsidR="00794490" w:rsidRPr="00D80FF8" w:rsidRDefault="00794490" w:rsidP="00794490">
      <w:pPr>
        <w:adjustRightInd w:val="0"/>
        <w:spacing w:line="239" w:lineRule="auto"/>
        <w:ind w:left="120"/>
        <w:rPr>
          <w:rFonts w:cs="Calibri"/>
          <w:b/>
          <w:bCs/>
          <w:sz w:val="36"/>
          <w:szCs w:val="36"/>
        </w:rPr>
      </w:pPr>
    </w:p>
    <w:p w:rsidR="00794490" w:rsidRPr="00D80FF8" w:rsidRDefault="00794490" w:rsidP="00794490">
      <w:pPr>
        <w:adjustRightInd w:val="0"/>
        <w:spacing w:line="239" w:lineRule="auto"/>
        <w:rPr>
          <w:rFonts w:cs="Calibri"/>
          <w:b/>
          <w:bCs/>
          <w:sz w:val="28"/>
          <w:szCs w:val="28"/>
        </w:rPr>
      </w:pPr>
      <w:r w:rsidRPr="00D80FF8">
        <w:rPr>
          <w:rFonts w:cs="Calibri"/>
          <w:b/>
          <w:bCs/>
          <w:sz w:val="28"/>
          <w:szCs w:val="28"/>
        </w:rPr>
        <w:t xml:space="preserve">Objective: </w:t>
      </w:r>
    </w:p>
    <w:p w:rsidR="00794490" w:rsidRPr="00D80FF8" w:rsidRDefault="00794490" w:rsidP="00794490">
      <w:pPr>
        <w:adjustRightInd w:val="0"/>
        <w:spacing w:line="239" w:lineRule="auto"/>
        <w:rPr>
          <w:rFonts w:cs="Calibri"/>
          <w:sz w:val="24"/>
          <w:szCs w:val="24"/>
        </w:rPr>
      </w:pPr>
    </w:p>
    <w:p w:rsidR="00794490" w:rsidRPr="00D80FF8" w:rsidRDefault="00794490" w:rsidP="008B4DBC">
      <w:pPr>
        <w:pStyle w:val="ListParagraph"/>
        <w:numPr>
          <w:ilvl w:val="0"/>
          <w:numId w:val="35"/>
        </w:numPr>
        <w:adjustRightInd w:val="0"/>
        <w:spacing w:line="239" w:lineRule="auto"/>
        <w:contextualSpacing/>
        <w:rPr>
          <w:rFonts w:cs="Calibri"/>
          <w:sz w:val="24"/>
          <w:szCs w:val="24"/>
        </w:rPr>
      </w:pPr>
      <w:r w:rsidRPr="00D80FF8">
        <w:rPr>
          <w:rFonts w:cs="Calibri"/>
          <w:sz w:val="24"/>
          <w:szCs w:val="24"/>
        </w:rPr>
        <w:t xml:space="preserve">To review flow charts and </w:t>
      </w:r>
      <w:r>
        <w:rPr>
          <w:rFonts w:cs="Calibri"/>
          <w:sz w:val="24"/>
          <w:szCs w:val="24"/>
        </w:rPr>
        <w:t>algorithm writing</w:t>
      </w:r>
      <w:r w:rsidRPr="00D80FF8">
        <w:rPr>
          <w:rFonts w:cs="Calibri"/>
          <w:sz w:val="24"/>
          <w:szCs w:val="24"/>
        </w:rPr>
        <w:t>.</w:t>
      </w:r>
    </w:p>
    <w:p w:rsidR="00794490" w:rsidRPr="00D80FF8" w:rsidRDefault="00794490" w:rsidP="008B4DBC">
      <w:pPr>
        <w:pStyle w:val="ListParagraph"/>
        <w:numPr>
          <w:ilvl w:val="0"/>
          <w:numId w:val="35"/>
        </w:numPr>
        <w:adjustRightInd w:val="0"/>
        <w:spacing w:line="239" w:lineRule="auto"/>
        <w:contextualSpacing/>
        <w:rPr>
          <w:rFonts w:cs="Calibri"/>
          <w:sz w:val="24"/>
          <w:szCs w:val="24"/>
        </w:rPr>
      </w:pPr>
      <w:r w:rsidRPr="00D80FF8">
        <w:rPr>
          <w:rFonts w:cs="Calibri"/>
          <w:sz w:val="24"/>
          <w:szCs w:val="24"/>
        </w:rPr>
        <w:t>To develop logic building among students.</w:t>
      </w:r>
    </w:p>
    <w:p w:rsidR="00794490" w:rsidRPr="00D80FF8" w:rsidRDefault="00794490" w:rsidP="008B4DBC">
      <w:pPr>
        <w:pStyle w:val="ListParagraph"/>
        <w:numPr>
          <w:ilvl w:val="0"/>
          <w:numId w:val="35"/>
        </w:numPr>
        <w:adjustRightInd w:val="0"/>
        <w:spacing w:line="239" w:lineRule="auto"/>
        <w:contextualSpacing/>
        <w:rPr>
          <w:rFonts w:cs="Calibri"/>
          <w:sz w:val="24"/>
          <w:szCs w:val="24"/>
        </w:rPr>
      </w:pPr>
      <w:r w:rsidRPr="00D80FF8">
        <w:rPr>
          <w:rFonts w:cs="Calibri"/>
          <w:sz w:val="24"/>
          <w:szCs w:val="24"/>
        </w:rPr>
        <w:t>Enable students to understand and develop algorithms/</w:t>
      </w:r>
      <w:r>
        <w:rPr>
          <w:rFonts w:cs="Calibri"/>
          <w:sz w:val="24"/>
          <w:szCs w:val="24"/>
        </w:rPr>
        <w:t>source codes</w:t>
      </w:r>
      <w:r w:rsidRPr="00D80FF8">
        <w:rPr>
          <w:rFonts w:cs="Calibri"/>
          <w:sz w:val="24"/>
          <w:szCs w:val="24"/>
        </w:rPr>
        <w:t xml:space="preserve"> by practicing tasks.</w:t>
      </w:r>
    </w:p>
    <w:p w:rsidR="00794490" w:rsidRPr="00D80FF8" w:rsidRDefault="00794490" w:rsidP="00794490">
      <w:pPr>
        <w:adjustRightInd w:val="0"/>
        <w:spacing w:line="239" w:lineRule="auto"/>
        <w:rPr>
          <w:rFonts w:cs="Calibri"/>
          <w:sz w:val="24"/>
          <w:szCs w:val="24"/>
        </w:rPr>
      </w:pPr>
    </w:p>
    <w:p w:rsidR="00794490" w:rsidRPr="00D80FF8" w:rsidRDefault="00794490" w:rsidP="00794490">
      <w:pPr>
        <w:adjustRightInd w:val="0"/>
        <w:spacing w:line="239" w:lineRule="auto"/>
        <w:rPr>
          <w:rFonts w:cs="Calibri"/>
          <w:b/>
          <w:bCs/>
          <w:sz w:val="28"/>
          <w:szCs w:val="28"/>
        </w:rPr>
      </w:pPr>
      <w:r w:rsidRPr="00D80FF8">
        <w:rPr>
          <w:rFonts w:cs="Calibri"/>
          <w:b/>
          <w:bCs/>
          <w:sz w:val="28"/>
          <w:szCs w:val="28"/>
        </w:rPr>
        <w:t xml:space="preserve">Topics covered: </w:t>
      </w:r>
    </w:p>
    <w:p w:rsidR="00794490" w:rsidRPr="00D80FF8" w:rsidRDefault="00794490" w:rsidP="00794490">
      <w:pPr>
        <w:adjustRightInd w:val="0"/>
        <w:spacing w:line="239" w:lineRule="auto"/>
        <w:rPr>
          <w:rFonts w:cs="Calibri"/>
          <w:sz w:val="24"/>
          <w:szCs w:val="24"/>
        </w:rPr>
      </w:pPr>
    </w:p>
    <w:p w:rsidR="00794490" w:rsidRPr="00D80FF8" w:rsidRDefault="00794490" w:rsidP="008B4DBC">
      <w:pPr>
        <w:pStyle w:val="ListParagraph"/>
        <w:numPr>
          <w:ilvl w:val="0"/>
          <w:numId w:val="36"/>
        </w:numPr>
        <w:adjustRightInd w:val="0"/>
        <w:spacing w:line="239" w:lineRule="auto"/>
        <w:contextualSpacing/>
        <w:rPr>
          <w:rFonts w:cs="Calibri"/>
          <w:sz w:val="24"/>
          <w:szCs w:val="24"/>
        </w:rPr>
      </w:pPr>
      <w:r w:rsidRPr="00D80FF8">
        <w:rPr>
          <w:rFonts w:cs="Calibri"/>
          <w:sz w:val="24"/>
          <w:szCs w:val="24"/>
        </w:rPr>
        <w:t xml:space="preserve">Flow charts </w:t>
      </w:r>
    </w:p>
    <w:p w:rsidR="00794490" w:rsidRDefault="00794490" w:rsidP="008B4DBC">
      <w:pPr>
        <w:pStyle w:val="ListParagraph"/>
        <w:numPr>
          <w:ilvl w:val="0"/>
          <w:numId w:val="36"/>
        </w:numPr>
        <w:adjustRightInd w:val="0"/>
        <w:spacing w:line="239" w:lineRule="auto"/>
        <w:contextualSpacing/>
        <w:rPr>
          <w:rFonts w:cs="Calibri"/>
          <w:sz w:val="24"/>
          <w:szCs w:val="24"/>
        </w:rPr>
      </w:pPr>
      <w:r>
        <w:rPr>
          <w:rFonts w:cs="Calibri"/>
          <w:sz w:val="24"/>
          <w:szCs w:val="24"/>
        </w:rPr>
        <w:t xml:space="preserve">Algorithm </w:t>
      </w:r>
      <w:r w:rsidRPr="00D80FF8">
        <w:rPr>
          <w:rFonts w:cs="Calibri"/>
          <w:sz w:val="24"/>
          <w:szCs w:val="24"/>
        </w:rPr>
        <w:t>writing</w:t>
      </w:r>
    </w:p>
    <w:p w:rsidR="00794490" w:rsidRPr="00D80FF8" w:rsidRDefault="00794490" w:rsidP="008B4DBC">
      <w:pPr>
        <w:pStyle w:val="ListParagraph"/>
        <w:numPr>
          <w:ilvl w:val="0"/>
          <w:numId w:val="36"/>
        </w:numPr>
        <w:adjustRightInd w:val="0"/>
        <w:spacing w:line="239" w:lineRule="auto"/>
        <w:contextualSpacing/>
        <w:rPr>
          <w:rFonts w:cs="Calibri"/>
          <w:sz w:val="24"/>
          <w:szCs w:val="24"/>
        </w:rPr>
      </w:pPr>
      <w:r>
        <w:rPr>
          <w:rFonts w:cs="Calibri"/>
          <w:sz w:val="24"/>
          <w:szCs w:val="24"/>
        </w:rPr>
        <w:t>Developing source codes</w:t>
      </w:r>
    </w:p>
    <w:p w:rsidR="00794490" w:rsidRPr="00D80FF8" w:rsidRDefault="00794490" w:rsidP="008B4DBC">
      <w:pPr>
        <w:pStyle w:val="ListParagraph"/>
        <w:numPr>
          <w:ilvl w:val="0"/>
          <w:numId w:val="36"/>
        </w:numPr>
        <w:adjustRightInd w:val="0"/>
        <w:spacing w:line="239" w:lineRule="auto"/>
        <w:contextualSpacing/>
        <w:rPr>
          <w:rFonts w:cs="Calibri"/>
          <w:sz w:val="24"/>
          <w:szCs w:val="24"/>
        </w:rPr>
      </w:pPr>
      <w:r w:rsidRPr="00D80FF8">
        <w:rPr>
          <w:rFonts w:cs="Calibri"/>
          <w:sz w:val="24"/>
          <w:szCs w:val="24"/>
        </w:rPr>
        <w:t>Practice tasks</w:t>
      </w:r>
    </w:p>
    <w:p w:rsidR="00794490" w:rsidRPr="00D80FF8" w:rsidRDefault="00794490" w:rsidP="008B4DBC">
      <w:pPr>
        <w:pStyle w:val="ListParagraph"/>
        <w:numPr>
          <w:ilvl w:val="0"/>
          <w:numId w:val="36"/>
        </w:numPr>
        <w:adjustRightInd w:val="0"/>
        <w:spacing w:line="239" w:lineRule="auto"/>
        <w:contextualSpacing/>
        <w:rPr>
          <w:rFonts w:cs="Calibri"/>
          <w:sz w:val="24"/>
          <w:szCs w:val="24"/>
        </w:rPr>
      </w:pPr>
      <w:r w:rsidRPr="00D80FF8">
        <w:rPr>
          <w:rFonts w:cs="Calibri"/>
          <w:sz w:val="24"/>
          <w:szCs w:val="24"/>
        </w:rPr>
        <w:t>Examples</w:t>
      </w:r>
    </w:p>
    <w:p w:rsidR="00794490" w:rsidRPr="00D80FF8" w:rsidRDefault="00794490" w:rsidP="00794490">
      <w:pPr>
        <w:adjustRightInd w:val="0"/>
        <w:spacing w:line="242" w:lineRule="exact"/>
        <w:rPr>
          <w:sz w:val="24"/>
          <w:szCs w:val="24"/>
        </w:rPr>
      </w:pPr>
    </w:p>
    <w:p w:rsidR="00794490" w:rsidRPr="00D80FF8" w:rsidRDefault="00794490" w:rsidP="00794490">
      <w:pPr>
        <w:overflowPunct w:val="0"/>
        <w:adjustRightInd w:val="0"/>
        <w:spacing w:line="239" w:lineRule="auto"/>
        <w:jc w:val="both"/>
        <w:rPr>
          <w:rFonts w:cs="Calibri"/>
          <w:bCs/>
          <w:sz w:val="24"/>
          <w:szCs w:val="24"/>
        </w:rPr>
      </w:pPr>
      <w:r w:rsidRPr="00D80FF8">
        <w:rPr>
          <w:rFonts w:cs="Calibri"/>
          <w:b/>
          <w:bCs/>
          <w:sz w:val="28"/>
          <w:szCs w:val="28"/>
        </w:rPr>
        <w:t xml:space="preserve">Review and Examples </w:t>
      </w:r>
      <w:r>
        <w:rPr>
          <w:rFonts w:cs="Calibri"/>
          <w:bCs/>
          <w:sz w:val="24"/>
          <w:szCs w:val="24"/>
        </w:rPr>
        <w:t>[expected time= 45 min</w:t>
      </w:r>
      <w:r w:rsidRPr="00D80FF8">
        <w:rPr>
          <w:rFonts w:cs="Calibri"/>
          <w:bCs/>
          <w:sz w:val="24"/>
          <w:szCs w:val="24"/>
        </w:rPr>
        <w:t>]</w:t>
      </w:r>
    </w:p>
    <w:p w:rsidR="00794490" w:rsidRPr="00D80FF8" w:rsidRDefault="00794490" w:rsidP="00794490">
      <w:pPr>
        <w:adjustRightInd w:val="0"/>
        <w:spacing w:line="116" w:lineRule="exact"/>
        <w:rPr>
          <w:sz w:val="24"/>
          <w:szCs w:val="24"/>
        </w:rPr>
      </w:pPr>
    </w:p>
    <w:p w:rsidR="00794490" w:rsidRPr="00D80FF8" w:rsidRDefault="00794490" w:rsidP="00794490">
      <w:pPr>
        <w:overflowPunct w:val="0"/>
        <w:adjustRightInd w:val="0"/>
        <w:spacing w:line="229" w:lineRule="auto"/>
        <w:ind w:right="120"/>
        <w:jc w:val="both"/>
        <w:rPr>
          <w:sz w:val="24"/>
          <w:szCs w:val="24"/>
        </w:rPr>
      </w:pPr>
      <w:r w:rsidRPr="00D80FF8">
        <w:rPr>
          <w:rFonts w:cs="Calibri"/>
          <w:sz w:val="24"/>
          <w:szCs w:val="24"/>
        </w:rPr>
        <w:t xml:space="preserve">Flowchart is a diagrammatic representation of an algorithm. Flow charts are very helpful in writing program and explaining program to others. </w:t>
      </w:r>
      <w:r w:rsidRPr="00D80FF8">
        <w:rPr>
          <w:sz w:val="24"/>
          <w:szCs w:val="24"/>
        </w:rPr>
        <w:t>Each step in the process is represented by a different symbol and contains a short description of the process step. The flow chart symbols are linked together with arrows showing the process flow direction. A flowchart typically shows the flow of data in a process, detailing the operations/steps in a pictorial format which is easier to understand than reading it in a textual format.</w:t>
      </w:r>
    </w:p>
    <w:p w:rsidR="00794490" w:rsidRPr="00D80FF8" w:rsidRDefault="00794490" w:rsidP="00794490">
      <w:pPr>
        <w:overflowPunct w:val="0"/>
        <w:adjustRightInd w:val="0"/>
        <w:spacing w:line="229" w:lineRule="auto"/>
        <w:ind w:right="120"/>
        <w:jc w:val="both"/>
        <w:rPr>
          <w:rFonts w:cs="Calibri"/>
          <w:sz w:val="24"/>
          <w:szCs w:val="24"/>
        </w:rPr>
      </w:pPr>
    </w:p>
    <w:p w:rsidR="00794490" w:rsidRPr="00D80FF8" w:rsidRDefault="00794490" w:rsidP="00794490">
      <w:pPr>
        <w:overflowPunct w:val="0"/>
        <w:adjustRightInd w:val="0"/>
        <w:spacing w:line="229" w:lineRule="auto"/>
        <w:ind w:right="120"/>
        <w:jc w:val="both"/>
        <w:rPr>
          <w:rFonts w:cs="Calibri"/>
          <w:b/>
          <w:sz w:val="24"/>
          <w:szCs w:val="24"/>
        </w:rPr>
      </w:pPr>
      <w:r w:rsidRPr="00D80FF8">
        <w:rPr>
          <w:rFonts w:cs="Calibri"/>
          <w:b/>
          <w:sz w:val="24"/>
          <w:szCs w:val="24"/>
        </w:rPr>
        <w:t>Algorithm:</w:t>
      </w:r>
    </w:p>
    <w:p w:rsidR="00794490" w:rsidRPr="00D80FF8" w:rsidRDefault="00794490" w:rsidP="00794490">
      <w:pPr>
        <w:overflowPunct w:val="0"/>
        <w:adjustRightInd w:val="0"/>
        <w:spacing w:line="229" w:lineRule="auto"/>
        <w:ind w:right="120"/>
        <w:jc w:val="both"/>
        <w:rPr>
          <w:rFonts w:cs="Calibri"/>
          <w:sz w:val="24"/>
          <w:szCs w:val="24"/>
        </w:rPr>
      </w:pPr>
    </w:p>
    <w:p w:rsidR="00794490" w:rsidRPr="00D80FF8" w:rsidRDefault="00794490" w:rsidP="00794490">
      <w:pPr>
        <w:overflowPunct w:val="0"/>
        <w:adjustRightInd w:val="0"/>
        <w:spacing w:line="229" w:lineRule="auto"/>
        <w:ind w:right="120"/>
        <w:jc w:val="both"/>
        <w:rPr>
          <w:rFonts w:cs="Calibri"/>
          <w:sz w:val="24"/>
          <w:szCs w:val="24"/>
        </w:rPr>
      </w:pPr>
      <w:r w:rsidRPr="00D80FF8">
        <w:rPr>
          <w:rFonts w:cs="Calibri"/>
          <w:sz w:val="24"/>
          <w:szCs w:val="24"/>
        </w:rPr>
        <w:t>An algorithm gives a solution to a particular problem as a well-defined set of steps. A recipe in a cookbook is a good example of an algorithm. When a computer is used for solving a particular problem, the steps to the solution should be communicated to the computer. This makes the study of algorithms a very important part in computer science. An algorithm is executed in a computer by combining lot of elementary operations such as additions and subtractions to perform more complex mathematical operations.</w:t>
      </w:r>
    </w:p>
    <w:p w:rsidR="00794490" w:rsidRDefault="00794490" w:rsidP="00794490">
      <w:pPr>
        <w:overflowPunct w:val="0"/>
        <w:adjustRightInd w:val="0"/>
        <w:spacing w:line="229" w:lineRule="auto"/>
        <w:ind w:right="120"/>
        <w:jc w:val="both"/>
        <w:rPr>
          <w:color w:val="1D1D1D"/>
          <w:sz w:val="23"/>
          <w:szCs w:val="23"/>
          <w:shd w:val="clear" w:color="auto" w:fill="FFFFFF"/>
        </w:rPr>
      </w:pPr>
      <w:r w:rsidRPr="00D80FF8">
        <w:rPr>
          <w:rFonts w:cs="Calibri"/>
          <w:sz w:val="24"/>
          <w:szCs w:val="24"/>
        </w:rPr>
        <w:t>In simple terms, an</w:t>
      </w:r>
      <w:r w:rsidRPr="00D80FF8">
        <w:rPr>
          <w:rFonts w:cs="Calibri"/>
          <w:i/>
          <w:sz w:val="24"/>
          <w:szCs w:val="24"/>
        </w:rPr>
        <w:t xml:space="preserve"> algorithm</w:t>
      </w:r>
      <w:r w:rsidRPr="00D80FF8">
        <w:rPr>
          <w:rFonts w:cs="Calibri"/>
          <w:sz w:val="24"/>
          <w:szCs w:val="24"/>
        </w:rPr>
        <w:t xml:space="preserve"> is executable code logic defined by a sequence of steps to resolve a problem or complete a task while </w:t>
      </w:r>
      <w:r w:rsidRPr="00D80FF8">
        <w:rPr>
          <w:rStyle w:val="Emphasis"/>
          <w:color w:val="1D1D1D"/>
          <w:sz w:val="23"/>
          <w:szCs w:val="23"/>
          <w:shd w:val="clear" w:color="auto" w:fill="FFFFFF"/>
        </w:rPr>
        <w:t>pseudo-code</w:t>
      </w:r>
      <w:r w:rsidRPr="00D80FF8">
        <w:rPr>
          <w:color w:val="1D1D1D"/>
          <w:sz w:val="23"/>
          <w:szCs w:val="23"/>
          <w:shd w:val="clear" w:color="auto" w:fill="FFFFFF"/>
        </w:rPr>
        <w:t> is a narrative describing algorithm logic.</w:t>
      </w:r>
    </w:p>
    <w:p w:rsidR="00794490" w:rsidRDefault="00794490" w:rsidP="00794490">
      <w:pPr>
        <w:overflowPunct w:val="0"/>
        <w:adjustRightInd w:val="0"/>
        <w:spacing w:line="229" w:lineRule="auto"/>
        <w:ind w:right="120"/>
        <w:jc w:val="both"/>
        <w:rPr>
          <w:b/>
          <w:sz w:val="24"/>
          <w:szCs w:val="24"/>
        </w:rPr>
      </w:pPr>
    </w:p>
    <w:p w:rsidR="00794490" w:rsidRPr="00D80FF8" w:rsidRDefault="00794490" w:rsidP="00794490">
      <w:pPr>
        <w:overflowPunct w:val="0"/>
        <w:adjustRightInd w:val="0"/>
        <w:spacing w:line="229" w:lineRule="auto"/>
        <w:ind w:right="120"/>
        <w:jc w:val="both"/>
        <w:rPr>
          <w:b/>
          <w:sz w:val="24"/>
          <w:szCs w:val="24"/>
        </w:rPr>
      </w:pPr>
      <w:r w:rsidRPr="00D80FF8">
        <w:rPr>
          <w:b/>
          <w:sz w:val="24"/>
          <w:szCs w:val="24"/>
        </w:rPr>
        <w:t xml:space="preserve">Pseudo-code: </w:t>
      </w:r>
    </w:p>
    <w:p w:rsidR="00794490" w:rsidRPr="00D80FF8" w:rsidRDefault="00794490" w:rsidP="00794490">
      <w:pPr>
        <w:overflowPunct w:val="0"/>
        <w:adjustRightInd w:val="0"/>
        <w:spacing w:line="229" w:lineRule="auto"/>
        <w:ind w:right="120"/>
        <w:jc w:val="both"/>
        <w:rPr>
          <w:sz w:val="24"/>
          <w:szCs w:val="24"/>
        </w:rPr>
      </w:pPr>
    </w:p>
    <w:p w:rsidR="00794490" w:rsidRDefault="00794490" w:rsidP="00794490">
      <w:pPr>
        <w:overflowPunct w:val="0"/>
        <w:adjustRightInd w:val="0"/>
        <w:spacing w:line="229" w:lineRule="auto"/>
        <w:ind w:right="120"/>
        <w:jc w:val="both"/>
        <w:rPr>
          <w:sz w:val="24"/>
          <w:szCs w:val="24"/>
        </w:rPr>
      </w:pPr>
      <w:r w:rsidRPr="00D80FF8">
        <w:rPr>
          <w:sz w:val="24"/>
          <w:szCs w:val="24"/>
        </w:rPr>
        <w:t xml:space="preserve">Pseudo-code is one of the methods that could be used to represent an algorithm. </w:t>
      </w:r>
      <w:r>
        <w:rPr>
          <w:sz w:val="24"/>
          <w:szCs w:val="24"/>
        </w:rPr>
        <w:t xml:space="preserve">It </w:t>
      </w:r>
      <w:r w:rsidRPr="009B4405">
        <w:rPr>
          <w:sz w:val="24"/>
          <w:szCs w:val="24"/>
        </w:rPr>
        <w:t>is a detailed yet readable description of what a computer program or algorithm must do, expressed in a formally-styled natural language rather than in a programming language.</w:t>
      </w:r>
    </w:p>
    <w:p w:rsidR="00794490" w:rsidRPr="009B4405" w:rsidRDefault="00794490" w:rsidP="00794490">
      <w:pPr>
        <w:overflowPunct w:val="0"/>
        <w:adjustRightInd w:val="0"/>
        <w:spacing w:line="229" w:lineRule="auto"/>
        <w:ind w:right="120"/>
        <w:jc w:val="both"/>
        <w:rPr>
          <w:sz w:val="24"/>
          <w:szCs w:val="24"/>
        </w:rPr>
      </w:pPr>
    </w:p>
    <w:p w:rsidR="00794490" w:rsidRPr="00EF0893" w:rsidRDefault="00794490" w:rsidP="00794490">
      <w:pPr>
        <w:overflowPunct w:val="0"/>
        <w:adjustRightInd w:val="0"/>
        <w:spacing w:line="229" w:lineRule="auto"/>
        <w:ind w:right="120"/>
        <w:jc w:val="both"/>
        <w:rPr>
          <w:sz w:val="24"/>
          <w:szCs w:val="24"/>
        </w:rPr>
      </w:pPr>
      <w:r w:rsidRPr="00EF0893">
        <w:rPr>
          <w:sz w:val="24"/>
          <w:szCs w:val="24"/>
        </w:rPr>
        <w:t>What is the difference between Algorithm and Pseudo</w:t>
      </w:r>
      <w:r>
        <w:rPr>
          <w:sz w:val="24"/>
          <w:szCs w:val="24"/>
        </w:rPr>
        <w:t>-</w:t>
      </w:r>
      <w:r w:rsidRPr="00EF0893">
        <w:rPr>
          <w:sz w:val="24"/>
          <w:szCs w:val="24"/>
        </w:rPr>
        <w:t>code?</w:t>
      </w:r>
    </w:p>
    <w:p w:rsidR="00794490" w:rsidRPr="00EF0893" w:rsidRDefault="00794490" w:rsidP="00794490">
      <w:pPr>
        <w:overflowPunct w:val="0"/>
        <w:adjustRightInd w:val="0"/>
        <w:spacing w:line="229" w:lineRule="auto"/>
        <w:ind w:left="120" w:right="120"/>
        <w:jc w:val="both"/>
        <w:rPr>
          <w:sz w:val="24"/>
          <w:szCs w:val="24"/>
        </w:rPr>
      </w:pPr>
    </w:p>
    <w:p w:rsidR="00794490" w:rsidRPr="00D80FF8" w:rsidRDefault="00794490" w:rsidP="00794490">
      <w:pPr>
        <w:overflowPunct w:val="0"/>
        <w:adjustRightInd w:val="0"/>
        <w:spacing w:line="229" w:lineRule="auto"/>
        <w:ind w:left="120" w:right="120"/>
        <w:jc w:val="both"/>
        <w:rPr>
          <w:sz w:val="24"/>
          <w:szCs w:val="24"/>
        </w:rPr>
      </w:pPr>
      <w:r>
        <w:rPr>
          <w:sz w:val="24"/>
          <w:szCs w:val="24"/>
        </w:rPr>
        <w:t>An algorithm is a well-</w:t>
      </w:r>
      <w:r w:rsidRPr="00EF0893">
        <w:rPr>
          <w:sz w:val="24"/>
          <w:szCs w:val="24"/>
        </w:rPr>
        <w:t>defined sequence of steps that provides a solution for a given problem, while a pseudo</w:t>
      </w:r>
      <w:r>
        <w:rPr>
          <w:sz w:val="24"/>
          <w:szCs w:val="24"/>
        </w:rPr>
        <w:t>-</w:t>
      </w:r>
      <w:r w:rsidRPr="00EF0893">
        <w:rPr>
          <w:sz w:val="24"/>
          <w:szCs w:val="24"/>
        </w:rPr>
        <w:t>code is one of the methods that can be used to represent an algorithm. While algorithms can be written in natural language, pseudo</w:t>
      </w:r>
      <w:r>
        <w:rPr>
          <w:sz w:val="24"/>
          <w:szCs w:val="24"/>
        </w:rPr>
        <w:t>-</w:t>
      </w:r>
      <w:r w:rsidRPr="00EF0893">
        <w:rPr>
          <w:sz w:val="24"/>
          <w:szCs w:val="24"/>
        </w:rPr>
        <w:t>code is written in a format that is closely related to high level programming language structures. But pseudo</w:t>
      </w:r>
      <w:r>
        <w:rPr>
          <w:sz w:val="24"/>
          <w:szCs w:val="24"/>
        </w:rPr>
        <w:t>-</w:t>
      </w:r>
      <w:r w:rsidRPr="00EF0893">
        <w:rPr>
          <w:sz w:val="24"/>
          <w:szCs w:val="24"/>
        </w:rPr>
        <w:t>code does not use specific programming language syntax and therefore could be understood by programmers who are familiar with different programming languages. Additionally, transforming an algorithm presented in pseudocode to programming code could be much easier than converting an algorithm written in natural language.</w:t>
      </w:r>
    </w:p>
    <w:p w:rsidR="00794490" w:rsidRDefault="00794490" w:rsidP="00794490">
      <w:pPr>
        <w:rPr>
          <w:b/>
          <w:sz w:val="28"/>
          <w:szCs w:val="28"/>
        </w:rPr>
      </w:pPr>
    </w:p>
    <w:p w:rsidR="00794490" w:rsidRPr="00D80FF8" w:rsidRDefault="00794490" w:rsidP="00794490">
      <w:pPr>
        <w:rPr>
          <w:b/>
          <w:sz w:val="28"/>
          <w:szCs w:val="28"/>
        </w:rPr>
      </w:pPr>
      <w:r w:rsidRPr="00D80FF8">
        <w:rPr>
          <w:b/>
          <w:sz w:val="28"/>
          <w:szCs w:val="28"/>
        </w:rPr>
        <w:t>Guidelines:</w:t>
      </w:r>
    </w:p>
    <w:p w:rsidR="00794490" w:rsidRPr="00D80FF8" w:rsidRDefault="00794490" w:rsidP="00794490">
      <w:pPr>
        <w:rPr>
          <w:sz w:val="28"/>
          <w:szCs w:val="28"/>
        </w:rPr>
      </w:pPr>
      <w:r w:rsidRPr="00D80FF8">
        <w:rPr>
          <w:sz w:val="24"/>
          <w:szCs w:val="24"/>
        </w:rPr>
        <w:t>The common guidelines (properties) of flowchart are:</w:t>
      </w:r>
      <w:r w:rsidRPr="00D80FF8">
        <w:rPr>
          <w:sz w:val="24"/>
          <w:szCs w:val="24"/>
        </w:rPr>
        <w:br/>
        <w:t>1.The flowchart should have only one start and ending points.</w:t>
      </w:r>
      <w:r w:rsidRPr="00D80FF8">
        <w:rPr>
          <w:sz w:val="24"/>
          <w:szCs w:val="24"/>
        </w:rPr>
        <w:br/>
        <w:t>2.Flow lines shouldn't intersect each other.</w:t>
      </w:r>
      <w:r w:rsidRPr="00D80FF8">
        <w:rPr>
          <w:sz w:val="24"/>
          <w:szCs w:val="24"/>
        </w:rPr>
        <w:br/>
        <w:t>3.Flowchart should not contain the programming language.</w:t>
      </w:r>
      <w:r w:rsidRPr="00D80FF8">
        <w:rPr>
          <w:sz w:val="24"/>
          <w:szCs w:val="24"/>
        </w:rPr>
        <w:br/>
        <w:t>4.The flowchart should be neat and clear for the user</w:t>
      </w:r>
      <w:r w:rsidRPr="00D80FF8">
        <w:rPr>
          <w:sz w:val="28"/>
          <w:szCs w:val="28"/>
        </w:rPr>
        <w:t>.</w:t>
      </w:r>
    </w:p>
    <w:p w:rsidR="00794490" w:rsidRPr="00D80FF8" w:rsidRDefault="00794490" w:rsidP="00794490">
      <w:pPr>
        <w:rPr>
          <w:b/>
          <w:sz w:val="28"/>
          <w:szCs w:val="28"/>
        </w:rPr>
      </w:pPr>
      <w:r w:rsidRPr="00D80FF8">
        <w:rPr>
          <w:b/>
          <w:sz w:val="28"/>
          <w:szCs w:val="28"/>
        </w:rPr>
        <w:t>Flow chart Symbols:</w:t>
      </w:r>
    </w:p>
    <w:p w:rsidR="00794490" w:rsidRPr="00D80FF8" w:rsidRDefault="00794490" w:rsidP="00794490">
      <w:pPr>
        <w:rPr>
          <w:sz w:val="28"/>
          <w:szCs w:val="28"/>
        </w:rPr>
      </w:pPr>
    </w:p>
    <w:p w:rsidR="00794490" w:rsidRPr="00D80FF8" w:rsidRDefault="00794490" w:rsidP="00794490">
      <w:pPr>
        <w:rPr>
          <w:sz w:val="28"/>
          <w:szCs w:val="28"/>
        </w:rPr>
      </w:pPr>
    </w:p>
    <w:p w:rsidR="00794490" w:rsidRPr="00D80FF8" w:rsidRDefault="00794490" w:rsidP="00794490">
      <w:pPr>
        <w:rPr>
          <w:b/>
          <w:sz w:val="28"/>
          <w:szCs w:val="28"/>
        </w:rPr>
      </w:pPr>
      <w:r w:rsidRPr="00D80FF8">
        <w:rPr>
          <w:b/>
          <w:noProof/>
          <w:sz w:val="28"/>
          <w:szCs w:val="28"/>
        </w:rPr>
        <w:drawing>
          <wp:inline distT="0" distB="0" distL="0" distR="0">
            <wp:extent cx="5943600" cy="3147024"/>
            <wp:effectExtent l="0" t="0" r="0" b="0"/>
            <wp:docPr id="314" name="Picture 178" descr="C:\Users\User\Deskto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f2.png"/>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47024"/>
                    </a:xfrm>
                    <a:prstGeom prst="rect">
                      <a:avLst/>
                    </a:prstGeom>
                    <a:noFill/>
                    <a:ln>
                      <a:noFill/>
                    </a:ln>
                  </pic:spPr>
                </pic:pic>
              </a:graphicData>
            </a:graphic>
          </wp:inline>
        </w:drawing>
      </w:r>
    </w:p>
    <w:p w:rsidR="00794490" w:rsidRDefault="00794490" w:rsidP="00794490">
      <w:r w:rsidRPr="00D80FF8">
        <w:rPr>
          <w:b/>
          <w:sz w:val="28"/>
          <w:szCs w:val="28"/>
        </w:rPr>
        <w:t>EXAMPLE 1</w:t>
      </w:r>
      <w:r w:rsidRPr="00D80FF8">
        <w:rPr>
          <w:sz w:val="24"/>
          <w:szCs w:val="24"/>
        </w:rPr>
        <w:t xml:space="preserve">:  </w:t>
      </w:r>
      <w:r>
        <w:rPr>
          <w:sz w:val="24"/>
          <w:szCs w:val="24"/>
        </w:rPr>
        <w:t>Draw a flow chart for a program that</w:t>
      </w:r>
      <w:r>
        <w:t xml:space="preserve"> sums all the even numbers between 1 and 20 inclusive and then displays the sum. It uses a repeat loop and contains a null else within the repeat loop. </w:t>
      </w:r>
    </w:p>
    <w:p w:rsidR="00794490" w:rsidRDefault="00794490" w:rsidP="00794490"/>
    <w:p w:rsidR="00794490" w:rsidRDefault="00794490" w:rsidP="00794490">
      <w:r>
        <w:t>The equivalent pseudo-code is:</w:t>
      </w:r>
    </w:p>
    <w:p w:rsidR="00794490" w:rsidRDefault="00794490" w:rsidP="00794490">
      <w:r>
        <w:t xml:space="preserve">sum = 0 </w:t>
      </w:r>
    </w:p>
    <w:p w:rsidR="00794490" w:rsidRDefault="00794490" w:rsidP="00794490">
      <w:r>
        <w:t xml:space="preserve">count = 1 </w:t>
      </w:r>
    </w:p>
    <w:p w:rsidR="00794490" w:rsidRDefault="00794490" w:rsidP="00794490">
      <w:r>
        <w:t>REPEAT</w:t>
      </w:r>
    </w:p>
    <w:p w:rsidR="00794490" w:rsidRDefault="00794490" w:rsidP="00794490">
      <w:r>
        <w:t xml:space="preserve"> IF count is even THEN sum = sum + count</w:t>
      </w:r>
    </w:p>
    <w:p w:rsidR="00794490" w:rsidRDefault="00794490" w:rsidP="00794490">
      <w:r>
        <w:t xml:space="preserve">count = count + 1 </w:t>
      </w:r>
    </w:p>
    <w:p w:rsidR="00794490" w:rsidRDefault="00794490" w:rsidP="00794490">
      <w:r>
        <w:lastRenderedPageBreak/>
        <w:t>UNTIL count &gt; 20</w:t>
      </w:r>
    </w:p>
    <w:p w:rsidR="00794490" w:rsidRDefault="00794490" w:rsidP="00794490">
      <w:r>
        <w:t xml:space="preserve"> DISPLAY sum</w:t>
      </w:r>
    </w:p>
    <w:p w:rsidR="00794490" w:rsidRDefault="00794490" w:rsidP="00794490"/>
    <w:p w:rsidR="00794490" w:rsidRPr="00D80FF8" w:rsidRDefault="00794490" w:rsidP="00794490">
      <w:pPr>
        <w:rPr>
          <w:sz w:val="24"/>
          <w:szCs w:val="24"/>
        </w:rPr>
      </w:pPr>
      <w:r w:rsidRPr="00D80FF8">
        <w:rPr>
          <w:sz w:val="24"/>
          <w:szCs w:val="24"/>
        </w:rPr>
        <w:t>Flowchart for the above problem will look like:</w:t>
      </w:r>
    </w:p>
    <w:p w:rsidR="00794490" w:rsidRPr="00D80FF8" w:rsidRDefault="00794490" w:rsidP="00794490">
      <w:pPr>
        <w:rPr>
          <w:sz w:val="28"/>
          <w:szCs w:val="28"/>
        </w:rPr>
      </w:pPr>
      <w:r>
        <w:rPr>
          <w:noProof/>
          <w:sz w:val="28"/>
          <w:szCs w:val="28"/>
        </w:rPr>
        <w:drawing>
          <wp:inline distT="0" distB="0" distL="0" distR="0">
            <wp:extent cx="3333750" cy="3924300"/>
            <wp:effectExtent l="0" t="0" r="0" b="0"/>
            <wp:docPr id="315" name="Picture 17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0" cy="3924300"/>
                    </a:xfrm>
                    <a:prstGeom prst="rect">
                      <a:avLst/>
                    </a:prstGeom>
                    <a:noFill/>
                    <a:ln>
                      <a:noFill/>
                    </a:ln>
                  </pic:spPr>
                </pic:pic>
              </a:graphicData>
            </a:graphic>
          </wp:inline>
        </w:drawing>
      </w:r>
    </w:p>
    <w:p w:rsidR="00794490" w:rsidRPr="00D80FF8" w:rsidRDefault="00794490" w:rsidP="00794490">
      <w:pPr>
        <w:rPr>
          <w:sz w:val="28"/>
          <w:szCs w:val="28"/>
        </w:rPr>
      </w:pPr>
    </w:p>
    <w:p w:rsidR="00794490" w:rsidRPr="00D80FF8" w:rsidRDefault="00794490" w:rsidP="00794490">
      <w:pPr>
        <w:rPr>
          <w:sz w:val="24"/>
          <w:szCs w:val="24"/>
        </w:rPr>
      </w:pPr>
      <w:r w:rsidRPr="00D80FF8">
        <w:rPr>
          <w:b/>
          <w:sz w:val="28"/>
          <w:szCs w:val="28"/>
        </w:rPr>
        <w:t>EXAMPLE 2</w:t>
      </w:r>
      <w:r w:rsidRPr="00D80FF8">
        <w:rPr>
          <w:sz w:val="24"/>
          <w:szCs w:val="24"/>
        </w:rPr>
        <w:t>:   Write algorithm</w:t>
      </w:r>
      <w:r>
        <w:rPr>
          <w:sz w:val="24"/>
          <w:szCs w:val="24"/>
        </w:rPr>
        <w:t>, source code</w:t>
      </w:r>
      <w:r w:rsidRPr="00D80FF8">
        <w:rPr>
          <w:sz w:val="24"/>
          <w:szCs w:val="24"/>
        </w:rPr>
        <w:t xml:space="preserve"> and </w:t>
      </w:r>
      <w:r>
        <w:rPr>
          <w:sz w:val="24"/>
          <w:szCs w:val="24"/>
        </w:rPr>
        <w:t xml:space="preserve">draw a </w:t>
      </w:r>
      <w:r w:rsidRPr="00D80FF8">
        <w:rPr>
          <w:sz w:val="24"/>
          <w:szCs w:val="24"/>
        </w:rPr>
        <w:t xml:space="preserve">flow chart to </w:t>
      </w:r>
      <w:r>
        <w:rPr>
          <w:sz w:val="24"/>
          <w:szCs w:val="24"/>
        </w:rPr>
        <w:t>find</w:t>
      </w:r>
      <w:r w:rsidRPr="00F51DC9">
        <w:rPr>
          <w:sz w:val="24"/>
          <w:szCs w:val="24"/>
        </w:rPr>
        <w:t xml:space="preserve"> sum of digits of given integer number.</w:t>
      </w:r>
    </w:p>
    <w:p w:rsidR="00794490" w:rsidRPr="008322AF" w:rsidRDefault="00794490" w:rsidP="00794490">
      <w:pPr>
        <w:pStyle w:val="ListParagraph"/>
        <w:shd w:val="clear" w:color="auto" w:fill="FFFFFF"/>
        <w:textAlignment w:val="baseline"/>
        <w:rPr>
          <w:color w:val="444444"/>
          <w:sz w:val="21"/>
          <w:szCs w:val="21"/>
        </w:rPr>
      </w:pPr>
      <w:r w:rsidRPr="008322AF">
        <w:rPr>
          <w:b/>
          <w:bCs/>
          <w:color w:val="444444"/>
          <w:sz w:val="21"/>
          <w:szCs w:val="21"/>
          <w:bdr w:val="none" w:sz="0" w:space="0" w:color="auto" w:frame="1"/>
        </w:rPr>
        <w:t>Pseudo code: </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Input a Number</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Initialize Sum to zero</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While Number is not zero</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Get Remainder by Number Mod 10</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Add Remainder to Sum</w:t>
      </w:r>
    </w:p>
    <w:p w:rsidR="00794490" w:rsidRPr="00697301"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Divide Number by 10</w:t>
      </w:r>
    </w:p>
    <w:p w:rsidR="00794490" w:rsidRDefault="00794490" w:rsidP="008B4DBC">
      <w:pPr>
        <w:widowControl/>
        <w:numPr>
          <w:ilvl w:val="0"/>
          <w:numId w:val="37"/>
        </w:numPr>
        <w:shd w:val="clear" w:color="auto" w:fill="FFFFFF"/>
        <w:autoSpaceDE/>
        <w:autoSpaceDN/>
        <w:textAlignment w:val="baseline"/>
        <w:rPr>
          <w:color w:val="444444"/>
          <w:sz w:val="21"/>
          <w:szCs w:val="21"/>
        </w:rPr>
      </w:pPr>
      <w:r w:rsidRPr="00697301">
        <w:rPr>
          <w:color w:val="444444"/>
          <w:sz w:val="21"/>
          <w:szCs w:val="21"/>
        </w:rPr>
        <w:t>Print sum </w:t>
      </w:r>
    </w:p>
    <w:p w:rsidR="00794490" w:rsidRDefault="00794490" w:rsidP="00794490">
      <w:pPr>
        <w:shd w:val="clear" w:color="auto" w:fill="FFFFFF"/>
        <w:textAlignment w:val="baseline"/>
        <w:rPr>
          <w:color w:val="444444"/>
          <w:sz w:val="21"/>
          <w:szCs w:val="21"/>
        </w:rPr>
      </w:pPr>
    </w:p>
    <w:p w:rsidR="00794490" w:rsidRPr="00697301" w:rsidRDefault="00794490" w:rsidP="00794490">
      <w:pPr>
        <w:shd w:val="clear" w:color="auto" w:fill="FFFFFF"/>
        <w:textAlignment w:val="baseline"/>
        <w:rPr>
          <w:color w:val="444444"/>
          <w:sz w:val="21"/>
          <w:szCs w:val="21"/>
        </w:rPr>
      </w:pPr>
    </w:p>
    <w:p w:rsidR="00794490" w:rsidRDefault="00794490" w:rsidP="00794490">
      <w:pPr>
        <w:shd w:val="clear" w:color="auto" w:fill="FFFFFF"/>
        <w:textAlignment w:val="baseline"/>
        <w:rPr>
          <w:rFonts w:ascii="Helvetica" w:hAnsi="Helvetica"/>
          <w:color w:val="444444"/>
          <w:sz w:val="21"/>
          <w:szCs w:val="21"/>
        </w:rPr>
      </w:pPr>
      <w:r w:rsidRPr="00697301">
        <w:rPr>
          <w:rFonts w:ascii="Helvetica" w:hAnsi="Helvetica"/>
          <w:b/>
          <w:bCs/>
          <w:color w:val="444444"/>
          <w:sz w:val="21"/>
          <w:szCs w:val="21"/>
          <w:bdr w:val="none" w:sz="0" w:space="0" w:color="auto" w:frame="1"/>
        </w:rPr>
        <w:t>Detailed Algorithm:</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Step 1:  Input N</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Step 2:  Sum = 0</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Step 3:  While (N != 0)</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                        Rem = N % 10;</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lastRenderedPageBreak/>
        <w:t>                        Sum = Sum + Rem;</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                        N = N / 10;</w:t>
      </w:r>
    </w:p>
    <w:p w:rsidR="00794490" w:rsidRPr="00697301" w:rsidRDefault="00794490" w:rsidP="00794490">
      <w:pPr>
        <w:shd w:val="clear" w:color="auto" w:fill="FFFFFF"/>
        <w:spacing w:after="300"/>
        <w:textAlignment w:val="baseline"/>
        <w:rPr>
          <w:rFonts w:ascii="Helvetica" w:hAnsi="Helvetica"/>
          <w:color w:val="444444"/>
          <w:sz w:val="21"/>
          <w:szCs w:val="21"/>
        </w:rPr>
      </w:pPr>
      <w:r w:rsidRPr="00697301">
        <w:rPr>
          <w:rFonts w:ascii="Helvetica" w:hAnsi="Helvetica"/>
          <w:color w:val="444444"/>
          <w:sz w:val="21"/>
          <w:szCs w:val="21"/>
        </w:rPr>
        <w:t>Step 4:  Print Sum</w:t>
      </w:r>
    </w:p>
    <w:p w:rsidR="00794490" w:rsidRPr="00697301" w:rsidRDefault="00794490" w:rsidP="00794490">
      <w:pPr>
        <w:shd w:val="clear" w:color="auto" w:fill="FFFFFF"/>
        <w:textAlignment w:val="baseline"/>
        <w:rPr>
          <w:rFonts w:ascii="Helvetica" w:hAnsi="Helvetica"/>
          <w:color w:val="444444"/>
          <w:sz w:val="21"/>
          <w:szCs w:val="21"/>
        </w:rPr>
      </w:pPr>
      <w:r w:rsidRPr="00697301">
        <w:rPr>
          <w:rFonts w:ascii="Helvetica" w:hAnsi="Helvetica"/>
          <w:color w:val="444444"/>
          <w:sz w:val="21"/>
          <w:szCs w:val="21"/>
        </w:rPr>
        <w:t> </w:t>
      </w:r>
      <w:r w:rsidRPr="00697301">
        <w:rPr>
          <w:rFonts w:ascii="Helvetica" w:hAnsi="Helvetica"/>
          <w:b/>
          <w:bCs/>
          <w:color w:val="444444"/>
          <w:sz w:val="21"/>
          <w:szCs w:val="21"/>
          <w:bdr w:val="none" w:sz="0" w:space="0" w:color="auto" w:frame="1"/>
        </w:rPr>
        <w:t>Flowchart:-</w:t>
      </w:r>
    </w:p>
    <w:p w:rsidR="00794490" w:rsidRPr="00697301" w:rsidRDefault="00794490" w:rsidP="00794490">
      <w:pPr>
        <w:shd w:val="clear" w:color="auto" w:fill="FFFFFF"/>
        <w:textAlignment w:val="baseline"/>
        <w:rPr>
          <w:rFonts w:ascii="Helvetica" w:hAnsi="Helvetica"/>
          <w:color w:val="444444"/>
          <w:sz w:val="21"/>
          <w:szCs w:val="21"/>
        </w:rPr>
      </w:pPr>
      <w:r>
        <w:rPr>
          <w:rFonts w:ascii="Helvetica" w:hAnsi="Helvetica"/>
          <w:noProof/>
          <w:color w:val="0C87D3"/>
          <w:sz w:val="21"/>
          <w:szCs w:val="21"/>
          <w:bdr w:val="none" w:sz="0" w:space="0" w:color="auto" w:frame="1"/>
        </w:rPr>
        <w:drawing>
          <wp:inline distT="0" distB="0" distL="0" distR="0">
            <wp:extent cx="3762375" cy="2838450"/>
            <wp:effectExtent l="0" t="0" r="0" b="0"/>
            <wp:docPr id="316" name="Picture 180" descr="FCSumOfDigits">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SumOfDigits">
                      <a:hlinkClick r:id="rId177"/>
                    </pic:cNvPr>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5667" cy="2840934"/>
                    </a:xfrm>
                    <a:prstGeom prst="rect">
                      <a:avLst/>
                    </a:prstGeom>
                    <a:noFill/>
                    <a:ln>
                      <a:noFill/>
                    </a:ln>
                  </pic:spPr>
                </pic:pic>
              </a:graphicData>
            </a:graphic>
          </wp:inline>
        </w:drawing>
      </w:r>
    </w:p>
    <w:p w:rsidR="00794490" w:rsidRDefault="00794490" w:rsidP="00794490">
      <w:pPr>
        <w:rPr>
          <w:sz w:val="28"/>
          <w:szCs w:val="28"/>
        </w:rPr>
      </w:pPr>
    </w:p>
    <w:p w:rsidR="00794490" w:rsidRDefault="00794490" w:rsidP="00794490">
      <w:pPr>
        <w:rPr>
          <w:sz w:val="28"/>
          <w:szCs w:val="28"/>
        </w:rPr>
      </w:pPr>
    </w:p>
    <w:p w:rsidR="00794490" w:rsidRDefault="00A21A02" w:rsidP="00794490">
      <w:pPr>
        <w:rPr>
          <w:sz w:val="28"/>
          <w:szCs w:val="28"/>
        </w:rPr>
      </w:pPr>
      <w:r>
        <w:rPr>
          <w:noProof/>
          <w:sz w:val="28"/>
          <w:szCs w:val="28"/>
        </w:rPr>
        <w:pict>
          <v:shape id="Curved Connector 177" o:spid="_x0000_s1195" type="#_x0000_t38" style="position:absolute;margin-left:45.75pt;margin-top:303pt;width:29.25pt;height:0;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WJuwEAANADAAAOAAAAZHJzL2Uyb0RvYy54bWysU01v1DAQvSPxHyzf2SQtZatosz1sBRdU&#10;VtD+ANcZbyz5S2M3yf57xt7dFAESAnFxPB6/mfeeJ5u72Ro2AkbtXcebVc0ZOOl77Q4df3r8+O6W&#10;s5iE64XxDjp+hMjvtm/fbKbQwpUfvOkBGRVxsZ1Cx4eUQltVUQ5gRVz5AI6SyqMViUI8VD2Kiapb&#10;U13V9Ydq8tgH9BJipNP7U5JvS32lQKYvSkVIzHScuKWyYlmf81ptN6I9oAiDlmca4h9YWKEdNV1K&#10;3Ysk2AvqX0pZLdFHr9JKelt5pbSEooHUNPVPar4NIkDRQubEsNgU/19Z+TDukeme3m695swJS4+0&#10;e8ERerbzzpGBHlnOkVNTiC0Bdm6P5yiGPWbZs0KbvySIzcXd4+IuzIlJOrxeN+/XN5zJS6p6xQWM&#10;6RN4y/Km47IQWPpfF2vF+Dkm6kuwy3UKMqcTi7JLRwOZiHFfQZEu6tsUdJko2Blko6BZEFKCS01W&#10;RfXK7QxT2pgFWP8ZeL6foVCm7W/AC6J09i4tYKudx991T/OFsjrdvzhw0p0tePb9sbxPsYbGpig8&#10;j3ieyx/jAn/9EbffAQAA//8DAFBLAwQUAAYACAAAACEAJvXifN8AAAAKAQAADwAAAGRycy9kb3du&#10;cmV2LnhtbEyPW0vDQBCF3wX/wzKCb3a31QaN2RSpCIIvvVHp2zY7JmmzsyG7beO/dwqF+jaXwznf&#10;ySa9a8QRu1B70jAcKBBIhbc1lRpWy4+HZxAhGrKm8YQafjHAJL+9yUxq/YnmeFzEUrAJhdRoqGJs&#10;UylDUaEzYeBbJP79+M6ZyGtXStuZE5u7Ro6USqQzNXFCZVqcVljsFwfHIZ9fxWy1eZrh7rsdrR+n&#10;78l6s9T6/q5/ewURsY9XMZzxGR1yZtr6A9kgGg0vwzErNSQq4U5nwVjxsL1cZJ7J/xXyPwAAAP//&#10;AwBQSwECLQAUAAYACAAAACEAtoM4kv4AAADhAQAAEwAAAAAAAAAAAAAAAAAAAAAAW0NvbnRlbnRf&#10;VHlwZXNdLnhtbFBLAQItABQABgAIAAAAIQA4/SH/1gAAAJQBAAALAAAAAAAAAAAAAAAAAC8BAABf&#10;cmVscy8ucmVsc1BLAQItABQABgAIAAAAIQCKM9WJuwEAANADAAAOAAAAAAAAAAAAAAAAAC4CAABk&#10;cnMvZTJvRG9jLnhtbFBLAQItABQABgAIAAAAIQAm9eJ83wAAAAoBAAAPAAAAAAAAAAAAAAAAABUE&#10;AABkcnMvZG93bnJldi54bWxQSwUGAAAAAAQABADzAAAAIQUAAAAA&#10;" adj="10800" strokecolor="#4579b8 [3044]"/>
        </w:pict>
      </w:r>
      <w:r w:rsidR="00794490">
        <w:rPr>
          <w:sz w:val="28"/>
          <w:szCs w:val="28"/>
        </w:rPr>
        <w:t>SOURCE CODE:</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000099"/>
          <w:sz w:val="25"/>
          <w:szCs w:val="25"/>
        </w:rPr>
        <w:t>#include&lt;iostream&gt;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990000"/>
          <w:sz w:val="25"/>
          <w:szCs w:val="25"/>
        </w:rPr>
        <w:t>using namespace</w:t>
      </w:r>
      <w:r w:rsidRPr="00A37CC9">
        <w:rPr>
          <w:rFonts w:ascii="Courier New" w:hAnsi="Courier New" w:cs="Courier New"/>
          <w:color w:val="222222"/>
          <w:sz w:val="25"/>
          <w:szCs w:val="25"/>
        </w:rPr>
        <w:t>std</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FF6633"/>
          <w:sz w:val="25"/>
          <w:szCs w:val="25"/>
        </w:rPr>
        <w:t>int</w:t>
      </w:r>
      <w:r w:rsidRPr="00A37CC9">
        <w:rPr>
          <w:rFonts w:ascii="Courier New" w:hAnsi="Courier New" w:cs="Courier New"/>
          <w:color w:val="990000"/>
          <w:sz w:val="25"/>
          <w:szCs w:val="25"/>
        </w:rPr>
        <w:t xml:space="preserve"> main</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ab/>
      </w:r>
      <w:r w:rsidRPr="00A37CC9">
        <w:rPr>
          <w:rFonts w:ascii="Courier New" w:hAnsi="Courier New" w:cs="Courier New"/>
          <w:color w:val="FF6633"/>
          <w:sz w:val="25"/>
          <w:szCs w:val="25"/>
        </w:rPr>
        <w:t>int</w:t>
      </w:r>
      <w:r w:rsidRPr="00A37CC9">
        <w:rPr>
          <w:rFonts w:ascii="Courier New" w:hAnsi="Courier New" w:cs="Courier New"/>
          <w:color w:val="222222"/>
          <w:sz w:val="25"/>
          <w:szCs w:val="25"/>
        </w:rPr>
        <w:t>n</w:t>
      </w:r>
      <w:r w:rsidRPr="00A37CC9">
        <w:rPr>
          <w:rFonts w:ascii="Courier New" w:hAnsi="Courier New" w:cs="Courier New"/>
          <w:color w:val="663300"/>
          <w:sz w:val="25"/>
          <w:szCs w:val="25"/>
        </w:rPr>
        <w:t>,</w:t>
      </w:r>
      <w:r w:rsidRPr="00A37CC9">
        <w:rPr>
          <w:rFonts w:ascii="Courier New" w:hAnsi="Courier New" w:cs="Courier New"/>
          <w:color w:val="222222"/>
          <w:sz w:val="25"/>
          <w:szCs w:val="25"/>
        </w:rPr>
        <w:t>t</w:t>
      </w:r>
      <w:r w:rsidRPr="00A37CC9">
        <w:rPr>
          <w:rFonts w:ascii="Courier New" w:hAnsi="Courier New" w:cs="Courier New"/>
          <w:color w:val="663300"/>
          <w:sz w:val="25"/>
          <w:szCs w:val="25"/>
        </w:rPr>
        <w:t>,</w:t>
      </w:r>
      <w:r w:rsidRPr="00A37CC9">
        <w:rPr>
          <w:rFonts w:ascii="Courier New" w:hAnsi="Courier New" w:cs="Courier New"/>
          <w:color w:val="222222"/>
          <w:sz w:val="25"/>
          <w:szCs w:val="25"/>
        </w:rPr>
        <w:t>r</w:t>
      </w:r>
      <w:r w:rsidRPr="00A37CC9">
        <w:rPr>
          <w:rFonts w:ascii="Courier New" w:hAnsi="Courier New" w:cs="Courier New"/>
          <w:color w:val="663300"/>
          <w:sz w:val="25"/>
          <w:szCs w:val="25"/>
        </w:rPr>
        <w:t>,</w:t>
      </w:r>
      <w:r w:rsidRPr="00A37CC9">
        <w:rPr>
          <w:rFonts w:ascii="Courier New" w:hAnsi="Courier New" w:cs="Courier New"/>
          <w:color w:val="222222"/>
          <w:sz w:val="25"/>
          <w:szCs w:val="25"/>
        </w:rPr>
        <w:t>sum</w:t>
      </w:r>
      <w:r w:rsidRPr="00A37CC9">
        <w:rPr>
          <w:rFonts w:ascii="Courier New" w:hAnsi="Courier New" w:cs="Courier New"/>
          <w:color w:val="663300"/>
          <w:sz w:val="25"/>
          <w:szCs w:val="25"/>
        </w:rPr>
        <w:t>=</w:t>
      </w:r>
      <w:r w:rsidRPr="00A37CC9">
        <w:rPr>
          <w:rFonts w:ascii="Courier New" w:hAnsi="Courier New" w:cs="Courier New"/>
          <w:color w:val="999900"/>
          <w:sz w:val="25"/>
          <w:szCs w:val="25"/>
        </w:rPr>
        <w:t>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t>cout</w:t>
      </w:r>
      <w:r w:rsidRPr="00A37CC9">
        <w:rPr>
          <w:rFonts w:ascii="Courier New" w:hAnsi="Courier New" w:cs="Courier New"/>
          <w:color w:val="663300"/>
          <w:sz w:val="25"/>
          <w:szCs w:val="25"/>
        </w:rPr>
        <w:t>&lt;&lt;</w:t>
      </w:r>
      <w:r w:rsidRPr="00A37CC9">
        <w:rPr>
          <w:rFonts w:ascii="Courier New" w:hAnsi="Courier New" w:cs="Courier New"/>
          <w:color w:val="009900"/>
          <w:sz w:val="25"/>
          <w:szCs w:val="25"/>
        </w:rPr>
        <w:t>"Enter any number : "</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t>cin</w:t>
      </w:r>
      <w:r w:rsidRPr="00A37CC9">
        <w:rPr>
          <w:rFonts w:ascii="Courier New" w:hAnsi="Courier New" w:cs="Courier New"/>
          <w:color w:val="663300"/>
          <w:sz w:val="25"/>
          <w:szCs w:val="25"/>
        </w:rPr>
        <w:t>&gt;&gt;</w:t>
      </w:r>
      <w:r w:rsidRPr="00A37CC9">
        <w:rPr>
          <w:rFonts w:ascii="Courier New" w:hAnsi="Courier New" w:cs="Courier New"/>
          <w:color w:val="222222"/>
          <w:sz w:val="25"/>
          <w:szCs w:val="25"/>
        </w:rPr>
        <w:t>n</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A37CC9">
        <w:rPr>
          <w:rFonts w:ascii="Courier New" w:hAnsi="Courier New" w:cs="Courier New"/>
          <w:color w:val="222222"/>
          <w:sz w:val="25"/>
          <w:szCs w:val="25"/>
        </w:rPr>
        <w:tab/>
        <w:t>t</w:t>
      </w:r>
      <w:r w:rsidRPr="00A37CC9">
        <w:rPr>
          <w:rFonts w:ascii="Courier New" w:hAnsi="Courier New" w:cs="Courier New"/>
          <w:color w:val="663300"/>
          <w:sz w:val="25"/>
          <w:szCs w:val="25"/>
        </w:rPr>
        <w:t>=</w:t>
      </w:r>
      <w:r w:rsidRPr="00A37CC9">
        <w:rPr>
          <w:rFonts w:ascii="Courier New" w:hAnsi="Courier New" w:cs="Courier New"/>
          <w:color w:val="222222"/>
          <w:sz w:val="25"/>
          <w:szCs w:val="25"/>
        </w:rPr>
        <w:t>n</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FF0000"/>
          <w:sz w:val="25"/>
          <w:szCs w:val="25"/>
        </w:rPr>
        <w:tab/>
        <w:t>while</w:t>
      </w:r>
      <w:r w:rsidRPr="00A37CC9">
        <w:rPr>
          <w:rFonts w:ascii="Courier New" w:hAnsi="Courier New" w:cs="Courier New"/>
          <w:color w:val="663300"/>
          <w:sz w:val="25"/>
          <w:szCs w:val="25"/>
        </w:rPr>
        <w:t>(</w:t>
      </w:r>
      <w:r w:rsidRPr="00A37CC9">
        <w:rPr>
          <w:rFonts w:ascii="Courier New" w:hAnsi="Courier New" w:cs="Courier New"/>
          <w:color w:val="222222"/>
          <w:sz w:val="25"/>
          <w:szCs w:val="25"/>
        </w:rPr>
        <w:t>t</w:t>
      </w:r>
      <w:r w:rsidRPr="00A37CC9">
        <w:rPr>
          <w:rFonts w:ascii="Courier New" w:hAnsi="Courier New" w:cs="Courier New"/>
          <w:color w:val="663300"/>
          <w:sz w:val="25"/>
          <w:szCs w:val="25"/>
        </w:rPr>
        <w:t>&gt;</w:t>
      </w:r>
      <w:r w:rsidRPr="00A37CC9">
        <w:rPr>
          <w:rFonts w:ascii="Courier New" w:hAnsi="Courier New" w:cs="Courier New"/>
          <w:color w:val="999900"/>
          <w:sz w:val="25"/>
          <w:szCs w:val="25"/>
        </w:rPr>
        <w:t>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ab/>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r>
      <w:r w:rsidRPr="00A37CC9">
        <w:rPr>
          <w:rFonts w:ascii="Courier New" w:hAnsi="Courier New" w:cs="Courier New"/>
          <w:color w:val="222222"/>
          <w:sz w:val="25"/>
          <w:szCs w:val="25"/>
        </w:rPr>
        <w:tab/>
        <w:t>r</w:t>
      </w:r>
      <w:r w:rsidRPr="00A37CC9">
        <w:rPr>
          <w:rFonts w:ascii="Courier New" w:hAnsi="Courier New" w:cs="Courier New"/>
          <w:color w:val="663300"/>
          <w:sz w:val="25"/>
          <w:szCs w:val="25"/>
        </w:rPr>
        <w:t>=</w:t>
      </w:r>
      <w:r w:rsidRPr="00A37CC9">
        <w:rPr>
          <w:rFonts w:ascii="Courier New" w:hAnsi="Courier New" w:cs="Courier New"/>
          <w:color w:val="222222"/>
          <w:sz w:val="25"/>
          <w:szCs w:val="25"/>
        </w:rPr>
        <w:t>t</w:t>
      </w:r>
      <w:r w:rsidRPr="00A37CC9">
        <w:rPr>
          <w:rFonts w:ascii="Courier New" w:hAnsi="Courier New" w:cs="Courier New"/>
          <w:color w:val="663300"/>
          <w:sz w:val="25"/>
          <w:szCs w:val="25"/>
        </w:rPr>
        <w:t>%</w:t>
      </w:r>
      <w:r w:rsidRPr="00A37CC9">
        <w:rPr>
          <w:rFonts w:ascii="Courier New" w:hAnsi="Courier New" w:cs="Courier New"/>
          <w:color w:val="999900"/>
          <w:sz w:val="25"/>
          <w:szCs w:val="25"/>
        </w:rPr>
        <w:t>10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r>
      <w:r w:rsidRPr="00A37CC9">
        <w:rPr>
          <w:rFonts w:ascii="Courier New" w:hAnsi="Courier New" w:cs="Courier New"/>
          <w:color w:val="222222"/>
          <w:sz w:val="25"/>
          <w:szCs w:val="25"/>
        </w:rPr>
        <w:tab/>
        <w:t>sum</w:t>
      </w:r>
      <w:r w:rsidRPr="00A37CC9">
        <w:rPr>
          <w:rFonts w:ascii="Courier New" w:hAnsi="Courier New" w:cs="Courier New"/>
          <w:color w:val="663300"/>
          <w:sz w:val="25"/>
          <w:szCs w:val="25"/>
        </w:rPr>
        <w:t>+=</w:t>
      </w:r>
      <w:r w:rsidRPr="00A37CC9">
        <w:rPr>
          <w:rFonts w:ascii="Courier New" w:hAnsi="Courier New" w:cs="Courier New"/>
          <w:color w:val="222222"/>
          <w:sz w:val="25"/>
          <w:szCs w:val="25"/>
        </w:rPr>
        <w:t>r</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222222"/>
          <w:sz w:val="25"/>
          <w:szCs w:val="25"/>
        </w:rPr>
        <w:tab/>
      </w:r>
      <w:r w:rsidRPr="00A37CC9">
        <w:rPr>
          <w:rFonts w:ascii="Courier New" w:hAnsi="Courier New" w:cs="Courier New"/>
          <w:color w:val="222222"/>
          <w:sz w:val="25"/>
          <w:szCs w:val="25"/>
        </w:rPr>
        <w:tab/>
        <w:t>t</w:t>
      </w:r>
      <w:r w:rsidRPr="00A37CC9">
        <w:rPr>
          <w:rFonts w:ascii="Courier New" w:hAnsi="Courier New" w:cs="Courier New"/>
          <w:color w:val="663300"/>
          <w:sz w:val="25"/>
          <w:szCs w:val="25"/>
        </w:rPr>
        <w:t>=</w:t>
      </w:r>
      <w:r w:rsidRPr="00A37CC9">
        <w:rPr>
          <w:rFonts w:ascii="Courier New" w:hAnsi="Courier New" w:cs="Courier New"/>
          <w:color w:val="222222"/>
          <w:sz w:val="25"/>
          <w:szCs w:val="25"/>
        </w:rPr>
        <w:t>t</w:t>
      </w:r>
      <w:r w:rsidRPr="00A37CC9">
        <w:rPr>
          <w:rFonts w:ascii="Courier New" w:hAnsi="Courier New" w:cs="Courier New"/>
          <w:color w:val="663300"/>
          <w:sz w:val="25"/>
          <w:szCs w:val="25"/>
        </w:rPr>
        <w:t>/</w:t>
      </w:r>
      <w:r w:rsidRPr="00A37CC9">
        <w:rPr>
          <w:rFonts w:ascii="Courier New" w:hAnsi="Courier New" w:cs="Courier New"/>
          <w:color w:val="999900"/>
          <w:sz w:val="25"/>
          <w:szCs w:val="25"/>
        </w:rPr>
        <w:t>10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ab/>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t>cout</w:t>
      </w:r>
      <w:r w:rsidRPr="00A37CC9">
        <w:rPr>
          <w:rFonts w:ascii="Courier New" w:hAnsi="Courier New" w:cs="Courier New"/>
          <w:color w:val="663300"/>
          <w:sz w:val="25"/>
          <w:szCs w:val="25"/>
        </w:rPr>
        <w:t>&lt;&lt;</w:t>
      </w:r>
      <w:r w:rsidRPr="00A37CC9">
        <w:rPr>
          <w:rFonts w:ascii="Courier New" w:hAnsi="Courier New" w:cs="Courier New"/>
          <w:color w:val="009900"/>
          <w:sz w:val="25"/>
          <w:szCs w:val="25"/>
        </w:rPr>
        <w:t>"Sum of digits of number "</w:t>
      </w:r>
      <w:r w:rsidRPr="00A37CC9">
        <w:rPr>
          <w:rFonts w:ascii="Courier New" w:hAnsi="Courier New" w:cs="Courier New"/>
          <w:color w:val="663300"/>
          <w:sz w:val="25"/>
          <w:szCs w:val="25"/>
        </w:rPr>
        <w:t>&lt;&lt;</w:t>
      </w:r>
      <w:r w:rsidRPr="00A37CC9">
        <w:rPr>
          <w:rFonts w:ascii="Courier New" w:hAnsi="Courier New" w:cs="Courier New"/>
          <w:color w:val="222222"/>
          <w:sz w:val="25"/>
          <w:szCs w:val="25"/>
        </w:rPr>
        <w:t>n</w:t>
      </w:r>
      <w:r w:rsidRPr="00A37CC9">
        <w:rPr>
          <w:rFonts w:ascii="Courier New" w:hAnsi="Courier New" w:cs="Courier New"/>
          <w:color w:val="663300"/>
          <w:sz w:val="25"/>
          <w:szCs w:val="25"/>
        </w:rPr>
        <w:t>&lt;&lt;</w:t>
      </w:r>
      <w:r w:rsidRPr="00A37CC9">
        <w:rPr>
          <w:rFonts w:ascii="Courier New" w:hAnsi="Courier New" w:cs="Courier New"/>
          <w:color w:val="009900"/>
          <w:sz w:val="25"/>
          <w:szCs w:val="25"/>
        </w:rPr>
        <w:t>" is "</w:t>
      </w:r>
      <w:r w:rsidRPr="00A37CC9">
        <w:rPr>
          <w:rFonts w:ascii="Courier New" w:hAnsi="Courier New" w:cs="Courier New"/>
          <w:color w:val="663300"/>
          <w:sz w:val="25"/>
          <w:szCs w:val="25"/>
        </w:rPr>
        <w:t>&lt;&lt;</w:t>
      </w:r>
      <w:r w:rsidRPr="00A37CC9">
        <w:rPr>
          <w:rFonts w:ascii="Courier New" w:hAnsi="Courier New" w:cs="Courier New"/>
          <w:color w:val="222222"/>
          <w:sz w:val="25"/>
          <w:szCs w:val="25"/>
        </w:rPr>
        <w:t>sum</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FF0000"/>
          <w:sz w:val="25"/>
          <w:szCs w:val="25"/>
        </w:rPr>
        <w:tab/>
        <w:t>return</w:t>
      </w:r>
      <w:r w:rsidRPr="00A37CC9">
        <w:rPr>
          <w:rFonts w:ascii="Courier New" w:hAnsi="Courier New" w:cs="Courier New"/>
          <w:color w:val="999900"/>
          <w:sz w:val="25"/>
          <w:szCs w:val="25"/>
        </w:rPr>
        <w:t xml:space="preserve"> 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w:t>
      </w:r>
    </w:p>
    <w:p w:rsidR="00794490" w:rsidRPr="00A37CC9" w:rsidRDefault="00794490" w:rsidP="00794490">
      <w:pPr>
        <w:shd w:val="clear" w:color="auto" w:fill="FFFFFF"/>
        <w:rPr>
          <w:rFonts w:ascii="Verdana" w:hAnsi="Verdana"/>
          <w:color w:val="222222"/>
          <w:sz w:val="25"/>
          <w:szCs w:val="25"/>
        </w:rPr>
      </w:pPr>
      <w:r w:rsidRPr="00A37CC9">
        <w:rPr>
          <w:rFonts w:ascii="Verdana" w:hAnsi="Verdana"/>
          <w:color w:val="222222"/>
          <w:sz w:val="25"/>
          <w:szCs w:val="25"/>
        </w:rPr>
        <w:t> </w:t>
      </w:r>
    </w:p>
    <w:p w:rsidR="00794490" w:rsidRDefault="00794490" w:rsidP="00794490">
      <w:pPr>
        <w:rPr>
          <w:sz w:val="28"/>
          <w:szCs w:val="28"/>
        </w:rPr>
      </w:pPr>
    </w:p>
    <w:p w:rsidR="00794490" w:rsidRDefault="00794490" w:rsidP="00794490">
      <w:pPr>
        <w:rPr>
          <w:sz w:val="28"/>
          <w:szCs w:val="28"/>
        </w:rPr>
      </w:pPr>
    </w:p>
    <w:p w:rsidR="00794490" w:rsidRDefault="00794490" w:rsidP="00794490">
      <w:pPr>
        <w:rPr>
          <w:sz w:val="28"/>
          <w:szCs w:val="28"/>
        </w:rPr>
      </w:pPr>
    </w:p>
    <w:p w:rsidR="00794490" w:rsidRDefault="00794490" w:rsidP="00794490">
      <w:pPr>
        <w:rPr>
          <w:sz w:val="24"/>
          <w:szCs w:val="24"/>
        </w:rPr>
      </w:pPr>
      <w:r w:rsidRPr="00D80FF8">
        <w:rPr>
          <w:b/>
          <w:sz w:val="28"/>
          <w:szCs w:val="28"/>
        </w:rPr>
        <w:t xml:space="preserve">EXAMPLE 3: </w:t>
      </w:r>
      <w:r w:rsidRPr="00D80FF8">
        <w:rPr>
          <w:sz w:val="24"/>
          <w:szCs w:val="24"/>
        </w:rPr>
        <w:t xml:space="preserve">Draw flow chart </w:t>
      </w:r>
      <w:r>
        <w:rPr>
          <w:sz w:val="24"/>
          <w:szCs w:val="24"/>
        </w:rPr>
        <w:t xml:space="preserve">and write source code </w:t>
      </w:r>
      <w:r w:rsidRPr="001E33FA">
        <w:rPr>
          <w:sz w:val="24"/>
          <w:szCs w:val="24"/>
        </w:rPr>
        <w:t>to ca</w:t>
      </w:r>
      <w:r>
        <w:rPr>
          <w:sz w:val="24"/>
          <w:szCs w:val="24"/>
        </w:rPr>
        <w:t>lculate the total expenses:</w:t>
      </w:r>
    </w:p>
    <w:p w:rsidR="00794490" w:rsidRDefault="00794490" w:rsidP="00794490">
      <w:pPr>
        <w:rPr>
          <w:sz w:val="24"/>
          <w:szCs w:val="24"/>
        </w:rPr>
      </w:pPr>
      <w:r w:rsidRPr="00CF66A0">
        <w:rPr>
          <w:sz w:val="24"/>
          <w:szCs w:val="24"/>
        </w:rPr>
        <w:t>A certain Company gives each of its sales people $1,000 at the beginning of each month to cover trav</w:t>
      </w:r>
      <w:r>
        <w:rPr>
          <w:sz w:val="24"/>
          <w:szCs w:val="24"/>
        </w:rPr>
        <w:t xml:space="preserve">el, lodging, and food expenses. </w:t>
      </w:r>
      <w:r w:rsidRPr="00CF66A0">
        <w:rPr>
          <w:sz w:val="24"/>
          <w:szCs w:val="24"/>
        </w:rPr>
        <w:t>At the end of the month, a salesperson must total his/her expense receipts. If the amount is less than $1,000 then the difference must be returned to the company.</w:t>
      </w:r>
    </w:p>
    <w:p w:rsidR="00794490" w:rsidRDefault="00794490" w:rsidP="00794490">
      <w:pPr>
        <w:rPr>
          <w:sz w:val="24"/>
          <w:szCs w:val="24"/>
        </w:rPr>
      </w:pPr>
    </w:p>
    <w:p w:rsidR="00794490" w:rsidRPr="00CF66A0" w:rsidRDefault="00794490" w:rsidP="00794490">
      <w:pPr>
        <w:rPr>
          <w:sz w:val="24"/>
          <w:szCs w:val="24"/>
        </w:rPr>
      </w:pPr>
      <w:r w:rsidRPr="00CF66A0">
        <w:rPr>
          <w:sz w:val="24"/>
          <w:szCs w:val="24"/>
        </w:rPr>
        <w:t>Here is an algorithm for figuring how much money, if any, must be returned:</w:t>
      </w:r>
    </w:p>
    <w:p w:rsidR="00794490" w:rsidRPr="00CF66A0" w:rsidRDefault="00794490" w:rsidP="00794490">
      <w:pPr>
        <w:rPr>
          <w:sz w:val="24"/>
          <w:szCs w:val="24"/>
        </w:rPr>
      </w:pPr>
      <w:r w:rsidRPr="00CF66A0">
        <w:rPr>
          <w:sz w:val="24"/>
          <w:szCs w:val="24"/>
        </w:rPr>
        <w:t>1-Total the expense receipts for the month.</w:t>
      </w:r>
    </w:p>
    <w:p w:rsidR="00794490" w:rsidRPr="00CF66A0" w:rsidRDefault="00794490" w:rsidP="00794490">
      <w:pPr>
        <w:rPr>
          <w:sz w:val="24"/>
          <w:szCs w:val="24"/>
        </w:rPr>
      </w:pPr>
      <w:r w:rsidRPr="00CF66A0">
        <w:rPr>
          <w:sz w:val="24"/>
          <w:szCs w:val="24"/>
        </w:rPr>
        <w:t>2. Subtract the amount of the expense receipts from 1,000.</w:t>
      </w:r>
    </w:p>
    <w:p w:rsidR="00794490" w:rsidRPr="00CF66A0" w:rsidRDefault="00794490" w:rsidP="00794490">
      <w:pPr>
        <w:rPr>
          <w:sz w:val="24"/>
          <w:szCs w:val="24"/>
        </w:rPr>
      </w:pPr>
      <w:r w:rsidRPr="00CF66A0">
        <w:rPr>
          <w:sz w:val="24"/>
          <w:szCs w:val="24"/>
        </w:rPr>
        <w:t>3. If the remainder is more than 0, return that amount to the company.</w:t>
      </w:r>
    </w:p>
    <w:p w:rsidR="00794490" w:rsidRPr="00D80FF8" w:rsidRDefault="00794490" w:rsidP="00794490">
      <w:pPr>
        <w:rPr>
          <w:sz w:val="24"/>
          <w:szCs w:val="24"/>
        </w:rPr>
      </w:pPr>
    </w:p>
    <w:p w:rsidR="00794490" w:rsidRDefault="00794490" w:rsidP="00794490">
      <w:pPr>
        <w:rPr>
          <w:b/>
          <w:sz w:val="28"/>
          <w:szCs w:val="28"/>
        </w:rPr>
      </w:pPr>
      <w:r>
        <w:rPr>
          <w:b/>
          <w:noProof/>
          <w:sz w:val="28"/>
          <w:szCs w:val="28"/>
        </w:rPr>
        <w:drawing>
          <wp:inline distT="0" distB="0" distL="0" distR="0">
            <wp:extent cx="4991100" cy="3581400"/>
            <wp:effectExtent l="0" t="0" r="0" b="0"/>
            <wp:docPr id="317" name="Picture 181" descr="C:\Users\User\Desktop\Case+Study+–+1+(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se+Study+–+1+(Flow+Chart).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6689" cy="3585410"/>
                    </a:xfrm>
                    <a:prstGeom prst="rect">
                      <a:avLst/>
                    </a:prstGeom>
                    <a:noFill/>
                    <a:ln>
                      <a:noFill/>
                    </a:ln>
                  </pic:spPr>
                </pic:pic>
              </a:graphicData>
            </a:graphic>
          </wp:inline>
        </w:drawing>
      </w:r>
    </w:p>
    <w:p w:rsidR="00794490" w:rsidRPr="00D80FF8" w:rsidRDefault="00794490" w:rsidP="00794490">
      <w:pPr>
        <w:rPr>
          <w:b/>
          <w:sz w:val="28"/>
          <w:szCs w:val="28"/>
        </w:rPr>
      </w:pPr>
      <w:r>
        <w:rPr>
          <w:b/>
          <w:sz w:val="28"/>
          <w:szCs w:val="28"/>
        </w:rPr>
        <w:t>SOURCE CODE:</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000099"/>
          <w:sz w:val="25"/>
          <w:szCs w:val="25"/>
        </w:rPr>
        <w:t>#include&lt;iostream&gt;</w:t>
      </w:r>
    </w:p>
    <w:p w:rsidR="00794490" w:rsidRPr="005116C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990000"/>
          <w:sz w:val="25"/>
          <w:szCs w:val="25"/>
        </w:rPr>
        <w:t>using namespace</w:t>
      </w:r>
      <w:r w:rsidRPr="00A37CC9">
        <w:rPr>
          <w:rFonts w:ascii="Courier New" w:hAnsi="Courier New" w:cs="Courier New"/>
          <w:color w:val="222222"/>
          <w:sz w:val="25"/>
          <w:szCs w:val="25"/>
        </w:rPr>
        <w:t>std</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FF6633"/>
          <w:sz w:val="25"/>
          <w:szCs w:val="25"/>
        </w:rPr>
        <w:t>int</w:t>
      </w:r>
      <w:r w:rsidRPr="00A37CC9">
        <w:rPr>
          <w:rFonts w:ascii="Courier New" w:hAnsi="Courier New" w:cs="Courier New"/>
          <w:color w:val="990000"/>
          <w:sz w:val="25"/>
          <w:szCs w:val="25"/>
        </w:rPr>
        <w:t xml:space="preserve"> main</w:t>
      </w:r>
      <w:r w:rsidRPr="00A37CC9">
        <w:rPr>
          <w:rFonts w:ascii="Courier New" w:hAnsi="Courier New" w:cs="Courier New"/>
          <w:color w:val="663300"/>
          <w:sz w:val="25"/>
          <w:szCs w:val="25"/>
        </w:rPr>
        <w:t>()</w:t>
      </w: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lastRenderedPageBreak/>
        <w:tab/>
      </w:r>
      <w:r w:rsidRPr="00A37CC9">
        <w:rPr>
          <w:rFonts w:ascii="Courier New" w:hAnsi="Courier New" w:cs="Courier New"/>
          <w:color w:val="FF6633"/>
          <w:sz w:val="25"/>
          <w:szCs w:val="25"/>
        </w:rPr>
        <w:t>int</w:t>
      </w:r>
      <w:r>
        <w:rPr>
          <w:rFonts w:ascii="Courier New" w:hAnsi="Courier New" w:cs="Courier New"/>
          <w:color w:val="222222"/>
          <w:sz w:val="25"/>
          <w:szCs w:val="25"/>
        </w:rPr>
        <w:t xml:space="preserve"> E</w:t>
      </w:r>
      <w:r w:rsidRPr="00A37CC9">
        <w:rPr>
          <w:rFonts w:ascii="Courier New" w:hAnsi="Courier New" w:cs="Courier New"/>
          <w:color w:val="663300"/>
          <w:sz w:val="25"/>
          <w:szCs w:val="25"/>
        </w:rPr>
        <w:t>,</w:t>
      </w:r>
      <w:r>
        <w:rPr>
          <w:rFonts w:ascii="Courier New" w:hAnsi="Courier New" w:cs="Courier New"/>
          <w:color w:val="222222"/>
          <w:sz w:val="25"/>
          <w:szCs w:val="25"/>
        </w:rPr>
        <w:t>R</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t>cout</w:t>
      </w:r>
      <w:r w:rsidRPr="00A37CC9">
        <w:rPr>
          <w:rFonts w:ascii="Courier New" w:hAnsi="Courier New" w:cs="Courier New"/>
          <w:color w:val="663300"/>
          <w:sz w:val="25"/>
          <w:szCs w:val="25"/>
        </w:rPr>
        <w:t>&lt;&lt;</w:t>
      </w:r>
      <w:r>
        <w:rPr>
          <w:rFonts w:ascii="Courier New" w:hAnsi="Courier New" w:cs="Courier New"/>
          <w:color w:val="009900"/>
          <w:sz w:val="25"/>
          <w:szCs w:val="25"/>
        </w:rPr>
        <w:t>"Enter expenses</w:t>
      </w:r>
      <w:r w:rsidRPr="00A37CC9">
        <w:rPr>
          <w:rFonts w:ascii="Courier New" w:hAnsi="Courier New" w:cs="Courier New"/>
          <w:color w:val="009900"/>
          <w:sz w:val="25"/>
          <w:szCs w:val="25"/>
        </w:rPr>
        <w:t xml:space="preserve"> : "</w:t>
      </w:r>
      <w:r w:rsidRPr="00A37CC9">
        <w:rPr>
          <w:rFonts w:ascii="Courier New" w:hAnsi="Courier New" w:cs="Courier New"/>
          <w:color w:val="663300"/>
          <w:sz w:val="25"/>
          <w:szCs w:val="25"/>
        </w:rPr>
        <w:t>;</w:t>
      </w:r>
    </w:p>
    <w:p w:rsidR="00794490" w:rsidRPr="005116C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ab/>
        <w:t>cin</w:t>
      </w:r>
      <w:r w:rsidRPr="00A37CC9">
        <w:rPr>
          <w:rFonts w:ascii="Courier New" w:hAnsi="Courier New" w:cs="Courier New"/>
          <w:color w:val="663300"/>
          <w:sz w:val="25"/>
          <w:szCs w:val="25"/>
        </w:rPr>
        <w:t>&gt;&gt;</w:t>
      </w:r>
      <w:r>
        <w:rPr>
          <w:rFonts w:ascii="Courier New" w:hAnsi="Courier New" w:cs="Courier New"/>
          <w:color w:val="222222"/>
          <w:sz w:val="25"/>
          <w:szCs w:val="25"/>
        </w:rPr>
        <w:t>E</w:t>
      </w:r>
      <w:r w:rsidRPr="00A37CC9">
        <w:rPr>
          <w:rFonts w:ascii="Courier New" w:hAnsi="Courier New" w:cs="Courier New"/>
          <w:color w:val="663300"/>
          <w:sz w:val="25"/>
          <w:szCs w:val="25"/>
        </w:rPr>
        <w:t>;</w:t>
      </w: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Pr>
          <w:rFonts w:ascii="Courier New" w:hAnsi="Courier New" w:cs="Courier New"/>
          <w:color w:val="FF0000"/>
          <w:sz w:val="25"/>
          <w:szCs w:val="25"/>
        </w:rPr>
        <w:tab/>
        <w:t>if</w:t>
      </w:r>
      <w:r w:rsidRPr="00A37CC9">
        <w:rPr>
          <w:rFonts w:ascii="Courier New" w:hAnsi="Courier New" w:cs="Courier New"/>
          <w:color w:val="663300"/>
          <w:sz w:val="25"/>
          <w:szCs w:val="25"/>
        </w:rPr>
        <w:t>(</w:t>
      </w:r>
      <w:r>
        <w:rPr>
          <w:rFonts w:ascii="Courier New" w:hAnsi="Courier New" w:cs="Courier New"/>
          <w:color w:val="222222"/>
          <w:sz w:val="25"/>
          <w:szCs w:val="25"/>
        </w:rPr>
        <w:t>E</w:t>
      </w:r>
      <w:r w:rsidRPr="00A37CC9">
        <w:rPr>
          <w:rFonts w:ascii="Courier New" w:hAnsi="Courier New" w:cs="Courier New"/>
          <w:color w:val="663300"/>
          <w:sz w:val="25"/>
          <w:szCs w:val="25"/>
        </w:rPr>
        <w:t>&gt;</w:t>
      </w:r>
      <w:r>
        <w:rPr>
          <w:rFonts w:ascii="Courier New" w:hAnsi="Courier New" w:cs="Courier New"/>
          <w:color w:val="663300"/>
          <w:sz w:val="25"/>
          <w:szCs w:val="25"/>
        </w:rPr>
        <w:t>1000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Pr>
          <w:rFonts w:ascii="Courier New" w:hAnsi="Courier New" w:cs="Courier New"/>
          <w:color w:val="222222"/>
          <w:sz w:val="25"/>
          <w:szCs w:val="25"/>
        </w:rPr>
        <w:t xml:space="preserve">{  </w:t>
      </w:r>
      <w:r w:rsidRPr="00A37CC9">
        <w:rPr>
          <w:rFonts w:ascii="Courier New" w:hAnsi="Courier New" w:cs="Courier New"/>
          <w:color w:val="222222"/>
          <w:sz w:val="25"/>
          <w:szCs w:val="25"/>
        </w:rPr>
        <w:t>cout</w:t>
      </w:r>
      <w:r w:rsidRPr="00A37CC9">
        <w:rPr>
          <w:rFonts w:ascii="Courier New" w:hAnsi="Courier New" w:cs="Courier New"/>
          <w:color w:val="663300"/>
          <w:sz w:val="25"/>
          <w:szCs w:val="25"/>
        </w:rPr>
        <w:t>&lt;&lt;</w:t>
      </w:r>
      <w:r>
        <w:rPr>
          <w:rFonts w:ascii="Courier New" w:hAnsi="Courier New" w:cs="Courier New"/>
          <w:color w:val="009900"/>
          <w:sz w:val="25"/>
          <w:szCs w:val="25"/>
        </w:rPr>
        <w:t>"You owe 0$</w:t>
      </w:r>
      <w:r w:rsidRPr="00A37CC9">
        <w:rPr>
          <w:rFonts w:ascii="Courier New" w:hAnsi="Courier New" w:cs="Courier New"/>
          <w:color w:val="009900"/>
          <w:sz w:val="25"/>
          <w:szCs w:val="25"/>
        </w:rPr>
        <w:t xml:space="preserve"> "</w:t>
      </w:r>
      <w:r w:rsidRPr="00A37CC9">
        <w:rPr>
          <w:rFonts w:ascii="Courier New" w:hAnsi="Courier New" w:cs="Courier New"/>
          <w:color w:val="663300"/>
          <w:sz w:val="25"/>
          <w:szCs w:val="25"/>
        </w:rPr>
        <w:t>&lt;&lt;</w:t>
      </w:r>
      <w:r>
        <w:rPr>
          <w:rFonts w:ascii="Courier New" w:hAnsi="Courier New" w:cs="Courier New"/>
          <w:color w:val="009900"/>
          <w:sz w:val="25"/>
          <w:szCs w:val="25"/>
        </w:rPr>
        <w:t>endl</w:t>
      </w:r>
      <w:r w:rsidRPr="00A37CC9">
        <w:rPr>
          <w:rFonts w:ascii="Courier New" w:hAnsi="Courier New" w:cs="Courier New"/>
          <w:color w:val="663300"/>
          <w:sz w:val="25"/>
          <w:szCs w:val="25"/>
        </w:rPr>
        <w:t>;</w:t>
      </w:r>
      <w:r>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Pr>
          <w:rFonts w:ascii="Courier New" w:hAnsi="Courier New" w:cs="Courier New"/>
          <w:color w:val="FF0000"/>
          <w:sz w:val="25"/>
          <w:szCs w:val="25"/>
        </w:rPr>
        <w:t>else</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ab/>
        <w:t>{</w:t>
      </w: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Pr>
          <w:rFonts w:ascii="Courier New" w:hAnsi="Courier New" w:cs="Courier New"/>
          <w:color w:val="222222"/>
          <w:sz w:val="25"/>
          <w:szCs w:val="25"/>
        </w:rPr>
        <w:tab/>
      </w:r>
      <w:r>
        <w:rPr>
          <w:rFonts w:ascii="Courier New" w:hAnsi="Courier New" w:cs="Courier New"/>
          <w:color w:val="222222"/>
          <w:sz w:val="25"/>
          <w:szCs w:val="25"/>
        </w:rPr>
        <w:tab/>
        <w:t>R=1000-E</w:t>
      </w:r>
      <w:r w:rsidRPr="00A37CC9">
        <w:rPr>
          <w:rFonts w:ascii="Courier New" w:hAnsi="Courier New" w:cs="Courier New"/>
          <w:color w:val="663300"/>
          <w:sz w:val="25"/>
          <w:szCs w:val="25"/>
        </w:rPr>
        <w:t>;</w:t>
      </w:r>
    </w:p>
    <w:p w:rsidR="00794490" w:rsidRPr="005116C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222222"/>
          <w:sz w:val="25"/>
          <w:szCs w:val="25"/>
        </w:rPr>
        <w:t>cout</w:t>
      </w:r>
      <w:r w:rsidRPr="00A37CC9">
        <w:rPr>
          <w:rFonts w:ascii="Courier New" w:hAnsi="Courier New" w:cs="Courier New"/>
          <w:color w:val="663300"/>
          <w:sz w:val="25"/>
          <w:szCs w:val="25"/>
        </w:rPr>
        <w:t>&lt;&lt;</w:t>
      </w:r>
      <w:r>
        <w:rPr>
          <w:rFonts w:ascii="Courier New" w:hAnsi="Courier New" w:cs="Courier New"/>
          <w:color w:val="009900"/>
          <w:sz w:val="25"/>
          <w:szCs w:val="25"/>
        </w:rPr>
        <w:t>"You owe R$</w:t>
      </w:r>
      <w:r w:rsidRPr="00A37CC9">
        <w:rPr>
          <w:rFonts w:ascii="Courier New" w:hAnsi="Courier New" w:cs="Courier New"/>
          <w:color w:val="009900"/>
          <w:sz w:val="25"/>
          <w:szCs w:val="25"/>
        </w:rPr>
        <w:t xml:space="preserve"> "</w:t>
      </w:r>
      <w:r w:rsidRPr="00A37CC9">
        <w:rPr>
          <w:rFonts w:ascii="Courier New" w:hAnsi="Courier New" w:cs="Courier New"/>
          <w:color w:val="663300"/>
          <w:sz w:val="25"/>
          <w:szCs w:val="25"/>
        </w:rPr>
        <w:t>&lt;&lt;</w:t>
      </w:r>
      <w:r>
        <w:rPr>
          <w:rFonts w:ascii="Courier New" w:hAnsi="Courier New" w:cs="Courier New"/>
          <w:color w:val="009900"/>
          <w:sz w:val="25"/>
          <w:szCs w:val="25"/>
        </w:rPr>
        <w:t>endl</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ab/>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A37CC9">
        <w:rPr>
          <w:rFonts w:ascii="Courier New" w:hAnsi="Courier New" w:cs="Courier New"/>
          <w:color w:val="FF0000"/>
          <w:sz w:val="25"/>
          <w:szCs w:val="25"/>
        </w:rPr>
        <w:tab/>
        <w:t>return</w:t>
      </w:r>
      <w:r w:rsidRPr="00A37CC9">
        <w:rPr>
          <w:rFonts w:ascii="Courier New" w:hAnsi="Courier New" w:cs="Courier New"/>
          <w:color w:val="999900"/>
          <w:sz w:val="25"/>
          <w:szCs w:val="25"/>
        </w:rPr>
        <w:t xml:space="preserve"> 0</w:t>
      </w:r>
      <w:r w:rsidRPr="00A37CC9">
        <w:rPr>
          <w:rFonts w:ascii="Courier New" w:hAnsi="Courier New" w:cs="Courier New"/>
          <w:color w:val="663300"/>
          <w:sz w:val="25"/>
          <w:szCs w:val="25"/>
        </w:rPr>
        <w:t>;</w:t>
      </w:r>
    </w:p>
    <w:p w:rsidR="00794490" w:rsidRPr="00A37CC9"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A37CC9">
        <w:rPr>
          <w:rFonts w:ascii="Courier New" w:hAnsi="Courier New" w:cs="Courier New"/>
          <w:color w:val="663300"/>
          <w:sz w:val="25"/>
          <w:szCs w:val="25"/>
        </w:rPr>
        <w:t>}</w:t>
      </w:r>
    </w:p>
    <w:p w:rsidR="00794490" w:rsidRPr="00A37CC9" w:rsidRDefault="00794490" w:rsidP="00794490">
      <w:pPr>
        <w:shd w:val="clear" w:color="auto" w:fill="FFFFFF"/>
        <w:rPr>
          <w:rFonts w:ascii="Verdana" w:hAnsi="Verdana"/>
          <w:color w:val="222222"/>
          <w:sz w:val="25"/>
          <w:szCs w:val="25"/>
        </w:rPr>
      </w:pPr>
      <w:r w:rsidRPr="00A37CC9">
        <w:rPr>
          <w:rFonts w:ascii="Verdana" w:hAnsi="Verdana"/>
          <w:color w:val="222222"/>
          <w:sz w:val="25"/>
          <w:szCs w:val="25"/>
        </w:rPr>
        <w:t> </w:t>
      </w:r>
    </w:p>
    <w:p w:rsidR="00794490" w:rsidRPr="00D80FF8" w:rsidRDefault="00794490" w:rsidP="00794490">
      <w:pPr>
        <w:rPr>
          <w:sz w:val="24"/>
          <w:szCs w:val="24"/>
        </w:rPr>
      </w:pPr>
    </w:p>
    <w:p w:rsidR="00794490" w:rsidRPr="00D80FF8" w:rsidRDefault="00794490" w:rsidP="00794490">
      <w:pPr>
        <w:overflowPunct w:val="0"/>
        <w:adjustRightInd w:val="0"/>
        <w:spacing w:line="239" w:lineRule="auto"/>
        <w:jc w:val="both"/>
        <w:rPr>
          <w:rFonts w:cs="Calibri"/>
          <w:bCs/>
          <w:sz w:val="24"/>
          <w:szCs w:val="24"/>
        </w:rPr>
      </w:pPr>
      <w:r w:rsidRPr="00D80FF8">
        <w:rPr>
          <w:b/>
          <w:sz w:val="28"/>
          <w:szCs w:val="28"/>
        </w:rPr>
        <w:t xml:space="preserve">PRACTICE TASKS: </w:t>
      </w:r>
      <w:r>
        <w:rPr>
          <w:rFonts w:cs="Calibri"/>
          <w:bCs/>
          <w:sz w:val="24"/>
          <w:szCs w:val="24"/>
        </w:rPr>
        <w:t>[expected time= 2</w:t>
      </w:r>
      <w:r w:rsidRPr="00D80FF8">
        <w:rPr>
          <w:rFonts w:cs="Calibri"/>
          <w:bCs/>
          <w:sz w:val="24"/>
          <w:szCs w:val="24"/>
        </w:rPr>
        <w:t>hr</w:t>
      </w:r>
      <w:r>
        <w:rPr>
          <w:rFonts w:cs="Calibri"/>
          <w:bCs/>
          <w:sz w:val="24"/>
          <w:szCs w:val="24"/>
        </w:rPr>
        <w:t>s and 15 min</w:t>
      </w:r>
      <w:r w:rsidRPr="00D80FF8">
        <w:rPr>
          <w:rFonts w:cs="Calibri"/>
          <w:bCs/>
          <w:sz w:val="24"/>
          <w:szCs w:val="24"/>
        </w:rPr>
        <w:t>]</w:t>
      </w:r>
    </w:p>
    <w:p w:rsidR="00794490" w:rsidRPr="00D80FF8" w:rsidRDefault="00794490" w:rsidP="00794490">
      <w:pPr>
        <w:rPr>
          <w:b/>
          <w:sz w:val="28"/>
          <w:szCs w:val="28"/>
        </w:rPr>
      </w:pPr>
    </w:p>
    <w:p w:rsidR="00794490" w:rsidRPr="00D80FF8" w:rsidRDefault="00794490" w:rsidP="008B4DBC">
      <w:pPr>
        <w:pStyle w:val="ListParagraph"/>
        <w:widowControl/>
        <w:numPr>
          <w:ilvl w:val="0"/>
          <w:numId w:val="34"/>
        </w:numPr>
        <w:autoSpaceDE/>
        <w:autoSpaceDN/>
        <w:spacing w:after="160" w:line="259" w:lineRule="auto"/>
        <w:contextualSpacing/>
        <w:rPr>
          <w:sz w:val="24"/>
          <w:szCs w:val="24"/>
        </w:rPr>
      </w:pPr>
      <w:r>
        <w:rPr>
          <w:sz w:val="24"/>
          <w:szCs w:val="24"/>
        </w:rPr>
        <w:t>Write an algorithm and source code to find</w:t>
      </w:r>
      <w:r w:rsidRPr="00CA173C">
        <w:rPr>
          <w:sz w:val="24"/>
          <w:szCs w:val="24"/>
        </w:rPr>
        <w:t xml:space="preserve"> factorial</w:t>
      </w:r>
      <w:r>
        <w:rPr>
          <w:sz w:val="24"/>
          <w:szCs w:val="24"/>
        </w:rPr>
        <w:t xml:space="preserve"> of a number entered by the user</w:t>
      </w:r>
      <w:r w:rsidRPr="00D80FF8">
        <w:rPr>
          <w:sz w:val="24"/>
          <w:szCs w:val="24"/>
        </w:rPr>
        <w:t>.</w:t>
      </w:r>
    </w:p>
    <w:p w:rsidR="00794490" w:rsidRPr="00D80FF8" w:rsidRDefault="00794490" w:rsidP="008B4DBC">
      <w:pPr>
        <w:pStyle w:val="ListParagraph"/>
        <w:widowControl/>
        <w:numPr>
          <w:ilvl w:val="0"/>
          <w:numId w:val="34"/>
        </w:numPr>
        <w:tabs>
          <w:tab w:val="left" w:pos="810"/>
        </w:tabs>
        <w:autoSpaceDE/>
        <w:autoSpaceDN/>
        <w:spacing w:after="160" w:line="259" w:lineRule="auto"/>
        <w:contextualSpacing/>
        <w:rPr>
          <w:sz w:val="24"/>
          <w:szCs w:val="24"/>
        </w:rPr>
      </w:pPr>
      <w:r>
        <w:rPr>
          <w:sz w:val="24"/>
          <w:szCs w:val="24"/>
        </w:rPr>
        <w:t>Write an algorithm and source code</w:t>
      </w:r>
      <w:r w:rsidRPr="00D169BB">
        <w:rPr>
          <w:color w:val="000000"/>
          <w:sz w:val="23"/>
          <w:szCs w:val="23"/>
          <w:shd w:val="clear" w:color="auto" w:fill="FFFFFF"/>
        </w:rPr>
        <w:t xml:space="preserve"> to reverse any given integer number</w:t>
      </w:r>
      <w:r>
        <w:rPr>
          <w:rFonts w:ascii="Verdana" w:hAnsi="Verdana"/>
          <w:color w:val="000000"/>
          <w:sz w:val="23"/>
          <w:szCs w:val="23"/>
          <w:shd w:val="clear" w:color="auto" w:fill="FFFFFF"/>
        </w:rPr>
        <w:t>.</w:t>
      </w:r>
    </w:p>
    <w:p w:rsidR="00794490" w:rsidRPr="00D80FF8" w:rsidRDefault="00794490" w:rsidP="008B4DBC">
      <w:pPr>
        <w:pStyle w:val="ListParagraph"/>
        <w:widowControl/>
        <w:numPr>
          <w:ilvl w:val="0"/>
          <w:numId w:val="34"/>
        </w:numPr>
        <w:autoSpaceDE/>
        <w:autoSpaceDN/>
        <w:spacing w:after="160" w:line="259" w:lineRule="auto"/>
        <w:contextualSpacing/>
        <w:rPr>
          <w:sz w:val="24"/>
          <w:szCs w:val="24"/>
        </w:rPr>
      </w:pPr>
      <w:r w:rsidRPr="00D80FF8">
        <w:rPr>
          <w:sz w:val="24"/>
          <w:szCs w:val="24"/>
        </w:rPr>
        <w:t xml:space="preserve">Write an algorithm and </w:t>
      </w:r>
      <w:r>
        <w:rPr>
          <w:sz w:val="24"/>
          <w:szCs w:val="24"/>
        </w:rPr>
        <w:t>source code</w:t>
      </w:r>
      <w:r w:rsidRPr="00D80FF8">
        <w:rPr>
          <w:sz w:val="24"/>
          <w:szCs w:val="24"/>
        </w:rPr>
        <w:t xml:space="preserve"> t</w:t>
      </w:r>
      <w:r>
        <w:t>o calculate 2</w:t>
      </w:r>
      <w:r>
        <w:rPr>
          <w:vertAlign w:val="superscript"/>
        </w:rPr>
        <w:t>4</w:t>
      </w:r>
      <w:r>
        <w:t xml:space="preserve"> (two raised to the power four) using a loop.</w:t>
      </w:r>
    </w:p>
    <w:p w:rsidR="00794490" w:rsidRPr="00CB1A8A" w:rsidRDefault="00794490" w:rsidP="008B4DBC">
      <w:pPr>
        <w:pStyle w:val="ListParagraph"/>
        <w:widowControl/>
        <w:numPr>
          <w:ilvl w:val="0"/>
          <w:numId w:val="34"/>
        </w:numPr>
        <w:autoSpaceDE/>
        <w:autoSpaceDN/>
        <w:spacing w:after="160" w:line="259" w:lineRule="auto"/>
        <w:contextualSpacing/>
        <w:rPr>
          <w:sz w:val="24"/>
          <w:szCs w:val="24"/>
        </w:rPr>
      </w:pPr>
      <w:r w:rsidRPr="00CB1A8A">
        <w:rPr>
          <w:sz w:val="24"/>
          <w:szCs w:val="24"/>
        </w:rPr>
        <w:t>In a company an employee is paid as under:</w:t>
      </w:r>
    </w:p>
    <w:p w:rsidR="00794490" w:rsidRPr="00CB1A8A" w:rsidRDefault="00794490" w:rsidP="00794490">
      <w:pPr>
        <w:pStyle w:val="ListParagraph"/>
        <w:rPr>
          <w:sz w:val="24"/>
          <w:szCs w:val="24"/>
        </w:rPr>
      </w:pPr>
      <w:r w:rsidRPr="00CB1A8A">
        <w:rPr>
          <w:sz w:val="24"/>
          <w:szCs w:val="24"/>
        </w:rPr>
        <w:t xml:space="preserve">If his basic salary is less than Rs. 1500, then </w:t>
      </w:r>
      <w:r>
        <w:rPr>
          <w:sz w:val="24"/>
          <w:szCs w:val="24"/>
        </w:rPr>
        <w:t>House Rent Allowance (</w:t>
      </w:r>
      <w:r w:rsidRPr="00CB1A8A">
        <w:rPr>
          <w:sz w:val="24"/>
          <w:szCs w:val="24"/>
        </w:rPr>
        <w:t>HRA</w:t>
      </w:r>
      <w:r>
        <w:rPr>
          <w:sz w:val="24"/>
          <w:szCs w:val="24"/>
        </w:rPr>
        <w:t xml:space="preserve">) = 10% of basic salary </w:t>
      </w:r>
      <w:r w:rsidRPr="00CB1A8A">
        <w:rPr>
          <w:sz w:val="24"/>
          <w:szCs w:val="24"/>
        </w:rPr>
        <w:t>and Transport Allowance (TA) = 90% of basic salary.</w:t>
      </w:r>
    </w:p>
    <w:p w:rsidR="00794490" w:rsidRPr="00CB1A8A" w:rsidRDefault="00794490" w:rsidP="00794490">
      <w:pPr>
        <w:pStyle w:val="ListParagraph"/>
        <w:rPr>
          <w:sz w:val="24"/>
          <w:szCs w:val="24"/>
        </w:rPr>
      </w:pPr>
      <w:r w:rsidRPr="00CB1A8A">
        <w:rPr>
          <w:sz w:val="24"/>
          <w:szCs w:val="24"/>
        </w:rPr>
        <w:t>If his salary is either equal to or abo</w:t>
      </w:r>
      <w:r>
        <w:rPr>
          <w:sz w:val="24"/>
          <w:szCs w:val="24"/>
        </w:rPr>
        <w:t xml:space="preserve">ve Rs. 1500, then HRA = Rs. 500 </w:t>
      </w:r>
      <w:r w:rsidRPr="00CB1A8A">
        <w:rPr>
          <w:sz w:val="24"/>
          <w:szCs w:val="24"/>
        </w:rPr>
        <w:t>and TA = 98% of basic salary.</w:t>
      </w:r>
    </w:p>
    <w:p w:rsidR="00794490" w:rsidRPr="00D80FF8" w:rsidRDefault="00794490" w:rsidP="00794490">
      <w:pPr>
        <w:pStyle w:val="ListParagraph"/>
        <w:rPr>
          <w:sz w:val="24"/>
          <w:szCs w:val="24"/>
        </w:rPr>
      </w:pPr>
      <w:r w:rsidRPr="00CB1A8A">
        <w:rPr>
          <w:sz w:val="24"/>
          <w:szCs w:val="24"/>
        </w:rPr>
        <w:t>If the employee's salary is input by the user</w:t>
      </w:r>
      <w:r>
        <w:rPr>
          <w:sz w:val="24"/>
          <w:szCs w:val="24"/>
        </w:rPr>
        <w:t>,</w:t>
      </w:r>
      <w:r w:rsidRPr="00CB1A8A">
        <w:rPr>
          <w:sz w:val="24"/>
          <w:szCs w:val="24"/>
        </w:rPr>
        <w:t xml:space="preserve"> write a</w:t>
      </w:r>
      <w:r>
        <w:rPr>
          <w:sz w:val="24"/>
          <w:szCs w:val="24"/>
        </w:rPr>
        <w:t>n algorithm and source code</w:t>
      </w:r>
      <w:r w:rsidRPr="00CB1A8A">
        <w:rPr>
          <w:sz w:val="24"/>
          <w:szCs w:val="24"/>
        </w:rPr>
        <w:t xml:space="preserve"> to find his gross salary.</w:t>
      </w:r>
    </w:p>
    <w:p w:rsidR="00794490" w:rsidRDefault="00794490" w:rsidP="00794490">
      <w:pPr>
        <w:ind w:left="360"/>
        <w:rPr>
          <w:sz w:val="24"/>
          <w:szCs w:val="24"/>
        </w:rPr>
      </w:pPr>
    </w:p>
    <w:p w:rsidR="00794490" w:rsidRPr="00D80FF8" w:rsidRDefault="00794490" w:rsidP="00794490">
      <w:pPr>
        <w:ind w:left="360"/>
        <w:rPr>
          <w:sz w:val="24"/>
          <w:szCs w:val="24"/>
        </w:rPr>
      </w:pPr>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A74659" w:rsidRDefault="00A74659" w:rsidP="00794490">
      <w:pPr>
        <w:shd w:val="clear" w:color="auto" w:fill="FFFFFF"/>
        <w:spacing w:before="168" w:after="60"/>
        <w:jc w:val="center"/>
        <w:outlineLvl w:val="3"/>
        <w:rPr>
          <w:rFonts w:ascii="Arial" w:hAnsi="Arial" w:cs="Arial"/>
          <w:b/>
          <w:bCs/>
          <w:color w:val="252830"/>
          <w:sz w:val="34"/>
          <w:szCs w:val="34"/>
        </w:rPr>
      </w:pPr>
    </w:p>
    <w:p w:rsidR="00A74659" w:rsidRDefault="00A74659" w:rsidP="00794490">
      <w:pPr>
        <w:shd w:val="clear" w:color="auto" w:fill="FFFFFF"/>
        <w:spacing w:before="168" w:after="60"/>
        <w:jc w:val="center"/>
        <w:outlineLvl w:val="3"/>
        <w:rPr>
          <w:rFonts w:ascii="Arial" w:hAnsi="Arial" w:cs="Arial"/>
          <w:b/>
          <w:bCs/>
          <w:color w:val="252830"/>
          <w:sz w:val="34"/>
          <w:szCs w:val="34"/>
        </w:rPr>
      </w:pPr>
    </w:p>
    <w:p w:rsidR="00A74659" w:rsidRDefault="00A74659" w:rsidP="00794490">
      <w:pPr>
        <w:shd w:val="clear" w:color="auto" w:fill="FFFFFF"/>
        <w:spacing w:before="168" w:after="60"/>
        <w:jc w:val="center"/>
        <w:outlineLvl w:val="3"/>
        <w:rPr>
          <w:rFonts w:ascii="Arial" w:hAnsi="Arial" w:cs="Arial"/>
          <w:b/>
          <w:bCs/>
          <w:color w:val="252830"/>
          <w:sz w:val="34"/>
          <w:szCs w:val="34"/>
        </w:rPr>
      </w:pPr>
    </w:p>
    <w:p w:rsidR="00794490" w:rsidRDefault="00794490" w:rsidP="00794490">
      <w:pPr>
        <w:shd w:val="clear" w:color="auto" w:fill="FFFFFF"/>
        <w:spacing w:before="168" w:after="60"/>
        <w:jc w:val="center"/>
        <w:outlineLvl w:val="3"/>
        <w:rPr>
          <w:rFonts w:ascii="Arial" w:hAnsi="Arial" w:cs="Arial"/>
          <w:b/>
          <w:bCs/>
          <w:color w:val="252830"/>
          <w:sz w:val="34"/>
          <w:szCs w:val="34"/>
        </w:rPr>
      </w:pPr>
      <w:r>
        <w:rPr>
          <w:rFonts w:ascii="Arial" w:hAnsi="Arial" w:cs="Arial"/>
          <w:b/>
          <w:bCs/>
          <w:color w:val="252830"/>
          <w:sz w:val="34"/>
          <w:szCs w:val="34"/>
        </w:rPr>
        <w:lastRenderedPageBreak/>
        <w:t>LAB 7</w:t>
      </w:r>
    </w:p>
    <w:p w:rsidR="00DF5385" w:rsidRPr="00DF5385" w:rsidRDefault="00DF5385" w:rsidP="00794490">
      <w:pPr>
        <w:shd w:val="clear" w:color="auto" w:fill="FFFFFF"/>
        <w:spacing w:before="168" w:after="60"/>
        <w:jc w:val="center"/>
        <w:outlineLvl w:val="3"/>
        <w:rPr>
          <w:rFonts w:ascii="Arial" w:hAnsi="Arial" w:cs="Arial"/>
          <w:b/>
          <w:bCs/>
          <w:sz w:val="34"/>
          <w:szCs w:val="34"/>
          <w:u w:val="single"/>
        </w:rPr>
      </w:pPr>
      <w:r w:rsidRPr="00DF5385">
        <w:rPr>
          <w:rFonts w:ascii="Arial" w:hAnsi="Arial" w:cs="Arial"/>
          <w:b/>
          <w:bCs/>
          <w:sz w:val="34"/>
          <w:szCs w:val="34"/>
          <w:u w:val="single"/>
        </w:rPr>
        <w:t>Basic Input/ output</w:t>
      </w:r>
    </w:p>
    <w:p w:rsidR="00DF5385" w:rsidRDefault="00DF5385" w:rsidP="00794490">
      <w:pPr>
        <w:shd w:val="clear" w:color="auto" w:fill="FFFFFF"/>
        <w:spacing w:before="168" w:after="60"/>
        <w:jc w:val="center"/>
        <w:outlineLvl w:val="3"/>
        <w:rPr>
          <w:rFonts w:ascii="Arial" w:hAnsi="Arial" w:cs="Arial"/>
          <w:b/>
          <w:bCs/>
          <w:color w:val="252830"/>
          <w:sz w:val="34"/>
          <w:szCs w:val="34"/>
        </w:rPr>
      </w:pPr>
    </w:p>
    <w:p w:rsidR="00DF5385" w:rsidRDefault="00DF5385" w:rsidP="00DF5385">
      <w:pPr>
        <w:spacing w:after="240"/>
      </w:pPr>
      <w:r>
        <w:t>The example programs of the previous sections provided little interaction with the user, if any at all. They simply printed simple values on screen, but the standard library provides many additional ways to interact with the user via its input/output features. This section will present a short introduction to some of the most useful.</w:t>
      </w:r>
      <w:r>
        <w:br/>
      </w:r>
      <w:r>
        <w:br/>
        <w:t>C++ uses a convenient abstraction called </w:t>
      </w:r>
      <w:r>
        <w:rPr>
          <w:i/>
          <w:iCs/>
        </w:rPr>
        <w:t>streams</w:t>
      </w:r>
      <w:r>
        <w:t> to perform input and output operations in sequential media such as the screen, the keyboard or a file. A </w:t>
      </w:r>
      <w:r>
        <w:rPr>
          <w:rStyle w:val="HTMLDefinition"/>
        </w:rPr>
        <w:t>stream</w:t>
      </w:r>
      <w:r>
        <w:t> is an entity where a program can either insert or extract characters to/from. There is no need to know details about the media associated to the stream or any of its internal specifications. All we need to know is that streams are a source/destination of characters, and that these characters are provided/accepted sequentially (i.e., one after another).</w:t>
      </w:r>
      <w:r>
        <w:br/>
      </w:r>
      <w:r>
        <w:br/>
        <w:t>The standard library defines a handful of stream objects that can be used to access what are considered the standard sources and destinations of characters by the environment where the program runs:</w:t>
      </w:r>
    </w:p>
    <w:tbl>
      <w:tblPr>
        <w:tblW w:w="0" w:type="auto"/>
        <w:tblCellMar>
          <w:top w:w="15" w:type="dxa"/>
          <w:left w:w="15" w:type="dxa"/>
          <w:bottom w:w="15" w:type="dxa"/>
          <w:right w:w="15" w:type="dxa"/>
        </w:tblCellMar>
        <w:tblLook w:val="04A0"/>
      </w:tblPr>
      <w:tblGrid>
        <w:gridCol w:w="739"/>
        <w:gridCol w:w="3061"/>
      </w:tblGrid>
      <w:tr w:rsidR="00DF5385" w:rsidTr="00DF5385">
        <w:tc>
          <w:tcPr>
            <w:tcW w:w="0" w:type="auto"/>
            <w:tcBorders>
              <w:top w:val="single" w:sz="6" w:space="0" w:color="000000"/>
              <w:left w:val="single" w:sz="6" w:space="0" w:color="000000"/>
              <w:bottom w:val="single" w:sz="6" w:space="0" w:color="000000"/>
              <w:right w:val="single" w:sz="6" w:space="0" w:color="000000"/>
            </w:tcBorders>
            <w:shd w:val="clear" w:color="auto" w:fill="F0F0F0"/>
            <w:vAlign w:val="center"/>
            <w:hideMark/>
          </w:tcPr>
          <w:p w:rsidR="00DF5385" w:rsidRDefault="00DF5385">
            <w:pPr>
              <w:jc w:val="center"/>
              <w:rPr>
                <w:rFonts w:ascii="Verdana" w:hAnsi="Verdana"/>
                <w:b/>
                <w:bCs/>
                <w:color w:val="000000"/>
                <w:sz w:val="18"/>
                <w:szCs w:val="18"/>
              </w:rPr>
            </w:pPr>
            <w:r>
              <w:rPr>
                <w:rFonts w:ascii="Verdana" w:hAnsi="Verdana"/>
                <w:b/>
                <w:bCs/>
                <w:color w:val="000000"/>
                <w:sz w:val="18"/>
                <w:szCs w:val="18"/>
              </w:rPr>
              <w:t>stream</w:t>
            </w:r>
          </w:p>
        </w:tc>
        <w:tc>
          <w:tcPr>
            <w:tcW w:w="0" w:type="auto"/>
            <w:tcBorders>
              <w:top w:val="single" w:sz="6" w:space="0" w:color="000000"/>
              <w:left w:val="single" w:sz="6" w:space="0" w:color="000000"/>
              <w:bottom w:val="single" w:sz="6" w:space="0" w:color="000000"/>
              <w:right w:val="single" w:sz="6" w:space="0" w:color="000000"/>
            </w:tcBorders>
            <w:shd w:val="clear" w:color="auto" w:fill="F0F0F0"/>
            <w:vAlign w:val="center"/>
            <w:hideMark/>
          </w:tcPr>
          <w:p w:rsidR="00DF5385" w:rsidRDefault="00644A51">
            <w:pPr>
              <w:jc w:val="center"/>
              <w:rPr>
                <w:rFonts w:ascii="Verdana" w:hAnsi="Verdana"/>
                <w:b/>
                <w:bCs/>
                <w:color w:val="000000"/>
                <w:sz w:val="18"/>
                <w:szCs w:val="18"/>
              </w:rPr>
            </w:pPr>
            <w:r>
              <w:rPr>
                <w:rFonts w:ascii="Verdana" w:hAnsi="Verdana"/>
                <w:b/>
                <w:bCs/>
                <w:color w:val="000000"/>
                <w:sz w:val="18"/>
                <w:szCs w:val="18"/>
              </w:rPr>
              <w:t>D</w:t>
            </w:r>
            <w:r w:rsidR="00DF5385">
              <w:rPr>
                <w:rFonts w:ascii="Verdana" w:hAnsi="Verdana"/>
                <w:b/>
                <w:bCs/>
                <w:color w:val="000000"/>
                <w:sz w:val="18"/>
                <w:szCs w:val="18"/>
              </w:rPr>
              <w:t>escription</w:t>
            </w:r>
          </w:p>
        </w:tc>
      </w:tr>
      <w:tr w:rsidR="00DF5385" w:rsidTr="00DF5385">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Style w:val="HTMLCode"/>
                <w:color w:val="000000"/>
              </w:rPr>
              <w:t>cin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Fonts w:ascii="Verdana" w:hAnsi="Verdana"/>
                <w:color w:val="000000"/>
                <w:sz w:val="18"/>
                <w:szCs w:val="18"/>
              </w:rPr>
              <w:t>standard input stream</w:t>
            </w:r>
          </w:p>
        </w:tc>
      </w:tr>
      <w:tr w:rsidR="00DF5385" w:rsidTr="00DF5385">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Style w:val="HTMLCode"/>
                <w:color w:val="000000"/>
              </w:rPr>
              <w:t>cout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Fonts w:ascii="Verdana" w:hAnsi="Verdana"/>
                <w:color w:val="000000"/>
                <w:sz w:val="18"/>
                <w:szCs w:val="18"/>
              </w:rPr>
              <w:t>standard output stream</w:t>
            </w:r>
          </w:p>
        </w:tc>
      </w:tr>
      <w:tr w:rsidR="00DF5385" w:rsidTr="00DF5385">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Style w:val="HTMLCode"/>
                <w:color w:val="000000"/>
              </w:rPr>
              <w:t>cerr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Fonts w:ascii="Verdana" w:hAnsi="Verdana"/>
                <w:color w:val="000000"/>
                <w:sz w:val="18"/>
                <w:szCs w:val="18"/>
              </w:rPr>
              <w:t>standard error (output) stream</w:t>
            </w:r>
          </w:p>
        </w:tc>
      </w:tr>
      <w:tr w:rsidR="00DF5385" w:rsidTr="00DF5385">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Style w:val="HTMLCode"/>
                <w:color w:val="000000"/>
              </w:rPr>
              <w:t>clog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DF5385" w:rsidRDefault="00DF5385">
            <w:pPr>
              <w:rPr>
                <w:rFonts w:ascii="Verdana" w:hAnsi="Verdana"/>
                <w:color w:val="000000"/>
                <w:sz w:val="18"/>
                <w:szCs w:val="18"/>
              </w:rPr>
            </w:pPr>
            <w:r>
              <w:rPr>
                <w:rFonts w:ascii="Verdana" w:hAnsi="Verdana"/>
                <w:color w:val="000000"/>
                <w:sz w:val="18"/>
                <w:szCs w:val="18"/>
              </w:rPr>
              <w:t>standard logging (output) stream</w:t>
            </w:r>
          </w:p>
        </w:tc>
      </w:tr>
    </w:tbl>
    <w:p w:rsidR="00DF5385" w:rsidRDefault="00DF5385" w:rsidP="00DF5385">
      <w:r>
        <w:br/>
        <w:t>We are going to see in more detail only </w:t>
      </w:r>
      <w:r>
        <w:rPr>
          <w:rStyle w:val="HTMLCode"/>
        </w:rPr>
        <w:t>cout</w:t>
      </w:r>
      <w:r>
        <w:t> and </w:t>
      </w:r>
      <w:r>
        <w:rPr>
          <w:rStyle w:val="HTMLCode"/>
        </w:rPr>
        <w:t>cin</w:t>
      </w:r>
      <w:r>
        <w:t> (the standard output and input streams); </w:t>
      </w:r>
      <w:r>
        <w:rPr>
          <w:rStyle w:val="HTMLCode"/>
        </w:rPr>
        <w:t>cerr</w:t>
      </w:r>
      <w:r>
        <w:t> and </w:t>
      </w:r>
      <w:r>
        <w:rPr>
          <w:rStyle w:val="HTMLCode"/>
        </w:rPr>
        <w:t>clog</w:t>
      </w:r>
      <w:r>
        <w:t> are also output streams, so they essentially work like </w:t>
      </w:r>
      <w:r>
        <w:rPr>
          <w:rStyle w:val="HTMLCode"/>
        </w:rPr>
        <w:t>cout</w:t>
      </w:r>
      <w:r>
        <w:t>, with the only difference being that they identify streams for specific purposes: error messages and logging; which, in many cases, in most environment setups, they actually do the exact same thing: they print on screen, although they can also be individually redirected.</w:t>
      </w:r>
      <w:r>
        <w:br/>
      </w:r>
      <w:r>
        <w:rPr>
          <w:rFonts w:ascii="Verdana" w:hAnsi="Verdana"/>
          <w:color w:val="000000"/>
          <w:sz w:val="18"/>
          <w:szCs w:val="18"/>
        </w:rPr>
        <w:br/>
      </w:r>
    </w:p>
    <w:p w:rsidR="00DF5385" w:rsidRDefault="00DF5385" w:rsidP="00DF5385">
      <w:pPr>
        <w:pStyle w:val="Heading3"/>
        <w:pBdr>
          <w:bottom w:val="single" w:sz="6" w:space="0" w:color="000080"/>
        </w:pBdr>
        <w:spacing w:after="75"/>
      </w:pPr>
      <w:r>
        <w:t>Standard output (cout)</w:t>
      </w:r>
    </w:p>
    <w:p w:rsidR="00DF5385" w:rsidRDefault="00DF5385" w:rsidP="00DF5385">
      <w:pPr>
        <w:spacing w:after="240"/>
      </w:pPr>
      <w:r>
        <w:t>On most program environments, the standard output by default is the screen, and the C++ stream object defined to access it is </w:t>
      </w:r>
      <w:r>
        <w:rPr>
          <w:rStyle w:val="HTMLCode"/>
        </w:rPr>
        <w:t>cout</w:t>
      </w:r>
      <w:r>
        <w:t>.</w:t>
      </w:r>
      <w:r>
        <w:br/>
      </w:r>
      <w:r>
        <w:br/>
        <w:t>For formatted output operations, </w:t>
      </w:r>
      <w:r>
        <w:rPr>
          <w:rStyle w:val="HTMLCode"/>
        </w:rPr>
        <w:t>cout</w:t>
      </w:r>
      <w:r>
        <w:t> is used together with the </w:t>
      </w:r>
      <w:r>
        <w:rPr>
          <w:i/>
          <w:iCs/>
        </w:rPr>
        <w:t>insertion operator</w:t>
      </w:r>
      <w:r>
        <w:t>, which is written as </w:t>
      </w:r>
      <w:r>
        <w:rPr>
          <w:rStyle w:val="HTMLCode"/>
        </w:rPr>
        <w:t>&lt;&lt;</w:t>
      </w:r>
      <w:r>
        <w:t> (i.e., two "less than" signs).</w:t>
      </w:r>
    </w:p>
    <w:tbl>
      <w:tblPr>
        <w:tblW w:w="0" w:type="auto"/>
        <w:tblCellSpacing w:w="15" w:type="dxa"/>
        <w:tblCellMar>
          <w:top w:w="15" w:type="dxa"/>
          <w:left w:w="15" w:type="dxa"/>
          <w:bottom w:w="15" w:type="dxa"/>
          <w:right w:w="15" w:type="dxa"/>
        </w:tblCellMar>
        <w:tblLook w:val="04A0"/>
      </w:tblPr>
      <w:tblGrid>
        <w:gridCol w:w="196"/>
        <w:gridCol w:w="7532"/>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r>
              <w:rPr>
                <w:color w:val="A0A0A0"/>
              </w:rPr>
              <w:br/>
            </w:r>
            <w:r>
              <w:rPr>
                <w:rStyle w:val="HTMLCode"/>
                <w:color w:val="A0A0A0"/>
              </w:rP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 xml:space="preserve">cout &lt;&lt; </w:t>
            </w:r>
            <w:r>
              <w:rPr>
                <w:rStyle w:val="HTMLKeyboard"/>
                <w:color w:val="600030"/>
              </w:rPr>
              <w:t>"Output sentence"</w:t>
            </w:r>
            <w:r>
              <w:rPr>
                <w:rStyle w:val="HTMLCode"/>
                <w:color w:val="000000"/>
              </w:rPr>
              <w:t xml:space="preserve">; </w:t>
            </w:r>
            <w:r>
              <w:rPr>
                <w:rStyle w:val="HTMLCite"/>
                <w:i w:val="0"/>
                <w:iCs w:val="0"/>
                <w:color w:val="007000"/>
              </w:rPr>
              <w:t>// prints Output sentence on screen</w:t>
            </w:r>
          </w:p>
          <w:p w:rsidR="00DF5385" w:rsidRDefault="00DF5385">
            <w:pPr>
              <w:pStyle w:val="HTMLPreformatted"/>
              <w:rPr>
                <w:rStyle w:val="HTMLCode"/>
                <w:color w:val="000000"/>
              </w:rPr>
            </w:pPr>
            <w:r>
              <w:rPr>
                <w:rStyle w:val="HTMLCode"/>
                <w:color w:val="000000"/>
              </w:rPr>
              <w:t xml:space="preserve">cout &lt;&lt; 120;               </w:t>
            </w:r>
            <w:r>
              <w:rPr>
                <w:rStyle w:val="HTMLCite"/>
                <w:i w:val="0"/>
                <w:iCs w:val="0"/>
                <w:color w:val="007000"/>
              </w:rPr>
              <w:t>// prints number 120 on screen</w:t>
            </w:r>
          </w:p>
          <w:p w:rsidR="00DF5385" w:rsidRDefault="00DF5385">
            <w:pPr>
              <w:pStyle w:val="HTMLPreformatted"/>
              <w:rPr>
                <w:color w:val="000000"/>
              </w:rPr>
            </w:pPr>
            <w:r>
              <w:rPr>
                <w:rStyle w:val="HTMLCode"/>
                <w:color w:val="000000"/>
              </w:rPr>
              <w:t xml:space="preserve">cout &lt;&lt; x;                 </w:t>
            </w:r>
            <w:r>
              <w:rPr>
                <w:rStyle w:val="HTMLCite"/>
                <w:i w:val="0"/>
                <w:iCs w:val="0"/>
                <w:color w:val="007000"/>
              </w:rPr>
              <w:t xml:space="preserve">// prints the value of x on screen  </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The </w:t>
      </w:r>
      <w:r>
        <w:rPr>
          <w:rStyle w:val="HTMLCode"/>
        </w:rPr>
        <w:t>&lt;&lt;</w:t>
      </w:r>
      <w:r>
        <w:t> operator inserts the data that follows it into the stream that precedes it. In the examples above, it inserted the literal string </w:t>
      </w:r>
      <w:r>
        <w:rPr>
          <w:rStyle w:val="HTMLCode"/>
        </w:rPr>
        <w:t>Output sentence</w:t>
      </w:r>
      <w:r>
        <w:t>, the number </w:t>
      </w:r>
      <w:r>
        <w:rPr>
          <w:rStyle w:val="HTMLCode"/>
        </w:rPr>
        <w:t>120</w:t>
      </w:r>
      <w:r>
        <w:t>, and the value of variable </w:t>
      </w:r>
      <w:r>
        <w:rPr>
          <w:rStyle w:val="HTMLCode"/>
        </w:rPr>
        <w:t>x</w:t>
      </w:r>
      <w:r>
        <w:t> into the standard output stream </w:t>
      </w:r>
      <w:r>
        <w:rPr>
          <w:rStyle w:val="HTMLCode"/>
        </w:rPr>
        <w:t>cout</w:t>
      </w:r>
      <w:r>
        <w:t>. Notice that the sentence in the first statement is enclosed in double quotes (</w:t>
      </w:r>
      <w:r>
        <w:rPr>
          <w:rStyle w:val="HTMLCode"/>
        </w:rPr>
        <w:t>"</w:t>
      </w:r>
      <w:r>
        <w:t>) because it is a string literal, while in the last one, </w:t>
      </w:r>
      <w:r>
        <w:rPr>
          <w:rStyle w:val="HTMLCode"/>
        </w:rPr>
        <w:t>x</w:t>
      </w:r>
      <w:r>
        <w:t xml:space="preserve"> is not. The double quoting is what makes the </w:t>
      </w:r>
      <w:r>
        <w:lastRenderedPageBreak/>
        <w:t>difference; when the text is enclosed between them, the text is printed literally; when they are not, the text is interpreted as the identifier of a variable, and its value is printed instead. For example, these two sentences have very different results:</w:t>
      </w:r>
    </w:p>
    <w:tbl>
      <w:tblPr>
        <w:tblW w:w="0" w:type="auto"/>
        <w:tblCellSpacing w:w="15" w:type="dxa"/>
        <w:tblCellMar>
          <w:top w:w="15" w:type="dxa"/>
          <w:left w:w="15" w:type="dxa"/>
          <w:bottom w:w="15" w:type="dxa"/>
          <w:right w:w="15" w:type="dxa"/>
        </w:tblCellMar>
        <w:tblLook w:val="04A0"/>
      </w:tblPr>
      <w:tblGrid>
        <w:gridCol w:w="196"/>
        <w:gridCol w:w="6932"/>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 xml:space="preserve">cout &lt;&lt; </w:t>
            </w:r>
            <w:r>
              <w:rPr>
                <w:rStyle w:val="HTMLKeyboard"/>
                <w:color w:val="600030"/>
              </w:rPr>
              <w:t>"Hello"</w:t>
            </w:r>
            <w:r>
              <w:rPr>
                <w:rStyle w:val="HTMLCode"/>
                <w:color w:val="000000"/>
              </w:rPr>
              <w:t xml:space="preserve">;  </w:t>
            </w:r>
            <w:r>
              <w:rPr>
                <w:rStyle w:val="HTMLCite"/>
                <w:i w:val="0"/>
                <w:iCs w:val="0"/>
                <w:color w:val="007000"/>
              </w:rPr>
              <w:t>// prints Hello</w:t>
            </w:r>
          </w:p>
          <w:p w:rsidR="00DF5385" w:rsidRDefault="00DF5385">
            <w:pPr>
              <w:pStyle w:val="HTMLPreformatted"/>
              <w:rPr>
                <w:color w:val="000000"/>
              </w:rPr>
            </w:pPr>
            <w:r>
              <w:rPr>
                <w:rStyle w:val="HTMLCode"/>
                <w:color w:val="000000"/>
              </w:rPr>
              <w:t xml:space="preserve">cout &lt;&lt; Hello;    </w:t>
            </w:r>
            <w:r>
              <w:rPr>
                <w:rStyle w:val="HTMLCite"/>
                <w:i w:val="0"/>
                <w:iCs w:val="0"/>
                <w:color w:val="007000"/>
              </w:rPr>
              <w:t xml:space="preserve">// prints the content of variable Hello </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Multiple insertion operations (&lt;&lt;) may be chained in a single statement:</w:t>
      </w:r>
    </w:p>
    <w:tbl>
      <w:tblPr>
        <w:tblW w:w="0" w:type="auto"/>
        <w:tblCellSpacing w:w="15" w:type="dxa"/>
        <w:tblCellMar>
          <w:top w:w="15" w:type="dxa"/>
          <w:left w:w="15" w:type="dxa"/>
          <w:bottom w:w="15" w:type="dxa"/>
          <w:right w:w="15" w:type="dxa"/>
        </w:tblCellMar>
        <w:tblLook w:val="04A0"/>
      </w:tblPr>
      <w:tblGrid>
        <w:gridCol w:w="196"/>
        <w:gridCol w:w="6572"/>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 </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color w:val="000000"/>
              </w:rPr>
            </w:pPr>
            <w:r>
              <w:rPr>
                <w:rStyle w:val="HTMLCode"/>
                <w:color w:val="000000"/>
              </w:rPr>
              <w:t xml:space="preserve">cout &lt;&lt; </w:t>
            </w:r>
            <w:r>
              <w:rPr>
                <w:rStyle w:val="HTMLKeyboard"/>
                <w:color w:val="600030"/>
              </w:rPr>
              <w:t>"This "</w:t>
            </w:r>
            <w:r>
              <w:rPr>
                <w:rStyle w:val="HTMLCode"/>
                <w:color w:val="000000"/>
              </w:rPr>
              <w:t xml:space="preserve"> &lt;&lt; </w:t>
            </w:r>
            <w:r>
              <w:rPr>
                <w:rStyle w:val="HTMLKeyboard"/>
                <w:color w:val="600030"/>
              </w:rPr>
              <w:t>" is a "</w:t>
            </w:r>
            <w:r>
              <w:rPr>
                <w:rStyle w:val="HTMLCode"/>
                <w:color w:val="000000"/>
              </w:rPr>
              <w:t xml:space="preserve"> &lt;&lt; </w:t>
            </w:r>
            <w:r>
              <w:rPr>
                <w:rStyle w:val="HTMLKeyboard"/>
                <w:color w:val="600030"/>
              </w:rPr>
              <w:t>"single C++ statement"</w:t>
            </w:r>
            <w:r>
              <w:rPr>
                <w:rStyle w:val="HTMLCode"/>
                <w:color w:val="000000"/>
              </w:rPr>
              <w:t>;</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This last statement would print the text </w:t>
      </w:r>
      <w:r>
        <w:rPr>
          <w:rStyle w:val="HTMLCode"/>
        </w:rPr>
        <w:t>This is a single C++ statement</w:t>
      </w:r>
      <w:r>
        <w:t>. Chaining insertions is especially useful to mix literals and variables in a single statement:</w:t>
      </w:r>
    </w:p>
    <w:tbl>
      <w:tblPr>
        <w:tblW w:w="0" w:type="auto"/>
        <w:tblCellSpacing w:w="15" w:type="dxa"/>
        <w:tblCellMar>
          <w:top w:w="15" w:type="dxa"/>
          <w:left w:w="15" w:type="dxa"/>
          <w:bottom w:w="15" w:type="dxa"/>
          <w:right w:w="15" w:type="dxa"/>
        </w:tblCellMar>
        <w:tblLook w:val="04A0"/>
      </w:tblPr>
      <w:tblGrid>
        <w:gridCol w:w="196"/>
        <w:gridCol w:w="8372"/>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 </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color w:val="000000"/>
              </w:rPr>
            </w:pPr>
            <w:r>
              <w:rPr>
                <w:rStyle w:val="HTMLCode"/>
                <w:color w:val="000000"/>
              </w:rPr>
              <w:t xml:space="preserve">cout &lt;&lt; </w:t>
            </w:r>
            <w:r>
              <w:rPr>
                <w:rStyle w:val="HTMLKeyboard"/>
                <w:color w:val="600030"/>
              </w:rPr>
              <w:t>"I am "</w:t>
            </w:r>
            <w:r>
              <w:rPr>
                <w:rStyle w:val="HTMLCode"/>
                <w:color w:val="000000"/>
              </w:rPr>
              <w:t xml:space="preserve"> &lt;&lt; age &lt;&lt; </w:t>
            </w:r>
            <w:r>
              <w:rPr>
                <w:rStyle w:val="HTMLKeyboard"/>
                <w:color w:val="600030"/>
              </w:rPr>
              <w:t>" years old and my zipcode is "</w:t>
            </w:r>
            <w:r>
              <w:rPr>
                <w:rStyle w:val="HTMLCode"/>
                <w:color w:val="000000"/>
              </w:rPr>
              <w:t xml:space="preserve"> &lt;&lt; zipcode;</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Assuming the </w:t>
      </w:r>
      <w:r>
        <w:rPr>
          <w:rStyle w:val="HTMLVariable"/>
        </w:rPr>
        <w:t>age</w:t>
      </w:r>
      <w:r>
        <w:t> variable contains the value 24 and the </w:t>
      </w:r>
      <w:r>
        <w:rPr>
          <w:rStyle w:val="HTMLVariable"/>
        </w:rPr>
        <w:t>zipcode</w:t>
      </w:r>
      <w:r>
        <w:t> variable contains 90064, the output of the previous statement would be:</w:t>
      </w:r>
      <w:r>
        <w:br/>
      </w:r>
      <w:r>
        <w:br/>
      </w:r>
      <w:r>
        <w:rPr>
          <w:rStyle w:val="HTMLCode"/>
        </w:rPr>
        <w:t>I am 24 years old and my zipcode is 90064</w:t>
      </w:r>
      <w:r>
        <w:br/>
        <w:t>What cout does not do automatically is add line breaks at the end, unless instructed to do so. For example, take the following two statements inserting into </w:t>
      </w:r>
      <w:r>
        <w:rPr>
          <w:rStyle w:val="HTMLCode"/>
        </w:rPr>
        <w:t>cout</w:t>
      </w:r>
      <w:r>
        <w:t>:</w:t>
      </w:r>
      <w:r>
        <w:br/>
        <w:t>cout &lt;&lt; "This is a sentence.";</w:t>
      </w:r>
      <w:r>
        <w:br/>
        <w:t>cout &lt;&lt; "This is another sentence.";</w:t>
      </w:r>
      <w:r>
        <w:br/>
      </w:r>
      <w:r>
        <w:br/>
        <w:t>The output would be in a single line, without any line breaks in between. Something like:</w:t>
      </w:r>
      <w:r>
        <w:br/>
      </w:r>
      <w:r>
        <w:br/>
      </w:r>
      <w:r>
        <w:rPr>
          <w:rStyle w:val="HTMLCode"/>
        </w:rPr>
        <w:t>This is a sentence.This is another sentence.</w:t>
      </w:r>
      <w:r>
        <w:br/>
        <w:t>To insert a line break, a new-line character shall be inserted at the exact position the line should be broken. In C++, a new-line character can be specified as </w:t>
      </w:r>
      <w:r>
        <w:rPr>
          <w:rStyle w:val="HTMLCode"/>
        </w:rPr>
        <w:t>\n</w:t>
      </w:r>
      <w:r>
        <w:t> (i.e., a backslash character followed by a lowercase </w:t>
      </w:r>
      <w:r>
        <w:rPr>
          <w:rStyle w:val="HTMLCode"/>
        </w:rPr>
        <w:t>n</w:t>
      </w:r>
      <w:r>
        <w:t>). For example:</w:t>
      </w:r>
    </w:p>
    <w:tbl>
      <w:tblPr>
        <w:tblW w:w="0" w:type="auto"/>
        <w:tblCellSpacing w:w="15" w:type="dxa"/>
        <w:tblCellMar>
          <w:top w:w="15" w:type="dxa"/>
          <w:left w:w="15" w:type="dxa"/>
          <w:bottom w:w="15" w:type="dxa"/>
          <w:right w:w="15" w:type="dxa"/>
        </w:tblCellMar>
        <w:tblLook w:val="04A0"/>
      </w:tblPr>
      <w:tblGrid>
        <w:gridCol w:w="196"/>
        <w:gridCol w:w="5371"/>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 xml:space="preserve">cout &lt;&lt; </w:t>
            </w:r>
            <w:r>
              <w:rPr>
                <w:rStyle w:val="HTMLKeyboard"/>
                <w:color w:val="600030"/>
              </w:rPr>
              <w:t>"First sentence.\n"</w:t>
            </w:r>
            <w:r>
              <w:rPr>
                <w:rStyle w:val="HTMLCode"/>
                <w:color w:val="000000"/>
              </w:rPr>
              <w:t>;</w:t>
            </w:r>
          </w:p>
          <w:p w:rsidR="00DF5385" w:rsidRDefault="00DF5385">
            <w:pPr>
              <w:pStyle w:val="HTMLPreformatted"/>
              <w:rPr>
                <w:color w:val="000000"/>
              </w:rPr>
            </w:pPr>
            <w:r>
              <w:rPr>
                <w:rStyle w:val="HTMLCode"/>
                <w:color w:val="000000"/>
              </w:rPr>
              <w:t xml:space="preserve">cout &lt;&lt; </w:t>
            </w:r>
            <w:r>
              <w:rPr>
                <w:rStyle w:val="HTMLKeyboard"/>
                <w:color w:val="600030"/>
              </w:rPr>
              <w:t>"Second sentence.\nThird sentence."</w:t>
            </w:r>
            <w:r>
              <w:rPr>
                <w:rStyle w:val="HTMLCode"/>
                <w:color w:val="000000"/>
              </w:rPr>
              <w:t>;</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This produces the following output:</w:t>
      </w:r>
      <w:r>
        <w:br/>
      </w:r>
      <w:r>
        <w:br/>
      </w:r>
      <w:r>
        <w:rPr>
          <w:rStyle w:val="HTMLCode"/>
        </w:rPr>
        <w:t>First sentence.</w:t>
      </w:r>
      <w:r>
        <w:rPr>
          <w:rFonts w:ascii="Courier New" w:hAnsi="Courier New" w:cs="Courier New"/>
          <w:sz w:val="20"/>
          <w:szCs w:val="20"/>
        </w:rPr>
        <w:br/>
      </w:r>
      <w:r>
        <w:rPr>
          <w:rStyle w:val="HTMLCode"/>
        </w:rPr>
        <w:t>Second sentence.</w:t>
      </w:r>
      <w:r>
        <w:rPr>
          <w:rFonts w:ascii="Courier New" w:hAnsi="Courier New" w:cs="Courier New"/>
          <w:sz w:val="20"/>
          <w:szCs w:val="20"/>
        </w:rPr>
        <w:br/>
      </w:r>
      <w:r>
        <w:rPr>
          <w:rStyle w:val="HTMLCode"/>
        </w:rPr>
        <w:t>Third sentence.</w:t>
      </w:r>
      <w:r>
        <w:rPr>
          <w:rFonts w:ascii="Courier New" w:hAnsi="Courier New" w:cs="Courier New"/>
          <w:sz w:val="20"/>
          <w:szCs w:val="20"/>
        </w:rPr>
        <w:br/>
      </w:r>
      <w:r>
        <w:br/>
        <w:t>Alternatively, the </w:t>
      </w:r>
      <w:r>
        <w:rPr>
          <w:rStyle w:val="HTMLCode"/>
        </w:rPr>
        <w:t>endl</w:t>
      </w:r>
      <w:r>
        <w:t> manipulator can also be used to break lines. For example:</w:t>
      </w:r>
    </w:p>
    <w:tbl>
      <w:tblPr>
        <w:tblW w:w="0" w:type="auto"/>
        <w:tblCellSpacing w:w="15" w:type="dxa"/>
        <w:tblCellMar>
          <w:top w:w="15" w:type="dxa"/>
          <w:left w:w="15" w:type="dxa"/>
          <w:bottom w:w="15" w:type="dxa"/>
          <w:right w:w="15" w:type="dxa"/>
        </w:tblCellMar>
        <w:tblLook w:val="04A0"/>
      </w:tblPr>
      <w:tblGrid>
        <w:gridCol w:w="196"/>
        <w:gridCol w:w="4291"/>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 xml:space="preserve">cout &lt;&lt; </w:t>
            </w:r>
            <w:r>
              <w:rPr>
                <w:rStyle w:val="HTMLKeyboard"/>
                <w:color w:val="600030"/>
              </w:rPr>
              <w:t>"First sentence."</w:t>
            </w:r>
            <w:r>
              <w:rPr>
                <w:rStyle w:val="HTMLCode"/>
                <w:color w:val="000000"/>
              </w:rPr>
              <w:t xml:space="preserve"> &lt;&lt; endl;</w:t>
            </w:r>
          </w:p>
          <w:p w:rsidR="00DF5385" w:rsidRDefault="00DF5385">
            <w:pPr>
              <w:pStyle w:val="HTMLPreformatted"/>
              <w:rPr>
                <w:color w:val="000000"/>
              </w:rPr>
            </w:pPr>
            <w:r>
              <w:rPr>
                <w:rStyle w:val="HTMLCode"/>
                <w:color w:val="000000"/>
              </w:rPr>
              <w:t xml:space="preserve">cout &lt;&lt; </w:t>
            </w:r>
            <w:r>
              <w:rPr>
                <w:rStyle w:val="HTMLKeyboard"/>
                <w:color w:val="600030"/>
              </w:rPr>
              <w:t>"Second sentence."</w:t>
            </w:r>
            <w:r>
              <w:rPr>
                <w:rStyle w:val="HTMLCode"/>
                <w:color w:val="000000"/>
              </w:rPr>
              <w:t xml:space="preserve"> &lt;&lt; endl;</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r>
        <w:lastRenderedPageBreak/>
        <w:br/>
      </w:r>
      <w:r>
        <w:br/>
        <w:t>This would print:</w:t>
      </w:r>
      <w:r>
        <w:br/>
      </w:r>
      <w:r>
        <w:br/>
      </w:r>
      <w:r>
        <w:rPr>
          <w:rStyle w:val="HTMLCode"/>
        </w:rPr>
        <w:t>First sentence.</w:t>
      </w:r>
      <w:r>
        <w:rPr>
          <w:rFonts w:ascii="Courier New" w:hAnsi="Courier New" w:cs="Courier New"/>
          <w:sz w:val="20"/>
          <w:szCs w:val="20"/>
        </w:rPr>
        <w:br/>
      </w:r>
      <w:r>
        <w:rPr>
          <w:rStyle w:val="HTMLCode"/>
        </w:rPr>
        <w:t>Second sentence.</w:t>
      </w:r>
      <w:r>
        <w:rPr>
          <w:rFonts w:ascii="Courier New" w:hAnsi="Courier New" w:cs="Courier New"/>
          <w:sz w:val="20"/>
          <w:szCs w:val="20"/>
        </w:rPr>
        <w:br/>
      </w:r>
      <w:r>
        <w:br/>
        <w:t>The </w:t>
      </w:r>
      <w:r>
        <w:rPr>
          <w:rStyle w:val="HTMLCode"/>
        </w:rPr>
        <w:t>endl</w:t>
      </w:r>
      <w:r>
        <w:t> manipulator produces a newline character, exactly as the insertion of </w:t>
      </w:r>
      <w:r>
        <w:rPr>
          <w:rStyle w:val="HTMLCode"/>
        </w:rPr>
        <w:t>'\n'</w:t>
      </w:r>
      <w:r>
        <w:t> does; but it also has an additional behavior: the stream's buffer (if any) is flushed, which means that the output is requested to be physically written to the device, if it wasn't already. This affects mainly </w:t>
      </w:r>
      <w:r>
        <w:rPr>
          <w:i/>
          <w:iCs/>
        </w:rPr>
        <w:t>fully buffered</w:t>
      </w:r>
      <w:r>
        <w:t> streams, and </w:t>
      </w:r>
      <w:r>
        <w:rPr>
          <w:rStyle w:val="HTMLCode"/>
        </w:rPr>
        <w:t>cout</w:t>
      </w:r>
      <w:r>
        <w:t> is (generally) not a </w:t>
      </w:r>
      <w:r>
        <w:rPr>
          <w:i/>
          <w:iCs/>
        </w:rPr>
        <w:t>fully buffered</w:t>
      </w:r>
      <w:r>
        <w:t> stream. Still, it is generally a good idea to use </w:t>
      </w:r>
      <w:r>
        <w:rPr>
          <w:rStyle w:val="HTMLCode"/>
        </w:rPr>
        <w:t>endl</w:t>
      </w:r>
      <w:r>
        <w:t> only when flushing the stream would be a feature and </w:t>
      </w:r>
      <w:r>
        <w:rPr>
          <w:rStyle w:val="HTMLCode"/>
        </w:rPr>
        <w:t>'\n'</w:t>
      </w:r>
      <w:r>
        <w:t> when it would not. Bear in mind that a flushing operation incurs a certain overhead, and on some devices it may produce a delay.</w:t>
      </w:r>
      <w:r>
        <w:br/>
      </w:r>
      <w:r>
        <w:rPr>
          <w:rFonts w:ascii="Verdana" w:hAnsi="Verdana"/>
          <w:color w:val="000000"/>
          <w:sz w:val="18"/>
          <w:szCs w:val="18"/>
        </w:rPr>
        <w:br/>
      </w:r>
    </w:p>
    <w:p w:rsidR="00DF5385" w:rsidRDefault="00DF5385" w:rsidP="00DF5385">
      <w:pPr>
        <w:pStyle w:val="Heading3"/>
        <w:pBdr>
          <w:bottom w:val="single" w:sz="6" w:space="0" w:color="000080"/>
        </w:pBdr>
        <w:spacing w:after="75"/>
      </w:pPr>
      <w:r>
        <w:t>Standard input (cin)</w:t>
      </w:r>
    </w:p>
    <w:p w:rsidR="00DF5385" w:rsidRDefault="00DF5385" w:rsidP="00DF5385">
      <w:pPr>
        <w:spacing w:after="240"/>
      </w:pPr>
      <w:r>
        <w:t>In most program environments, the standard input by default is the keyboard, and the C++ stream object defined to access it is </w:t>
      </w:r>
      <w:r>
        <w:rPr>
          <w:rStyle w:val="HTMLCode"/>
        </w:rPr>
        <w:t>cin</w:t>
      </w:r>
      <w:r>
        <w:t>.</w:t>
      </w:r>
      <w:r>
        <w:br/>
      </w:r>
      <w:r>
        <w:br/>
        <w:t>For formatted input operations, </w:t>
      </w:r>
      <w:r>
        <w:rPr>
          <w:rStyle w:val="HTMLCode"/>
        </w:rPr>
        <w:t>cin</w:t>
      </w:r>
      <w:r>
        <w:t> is used together with the extraction operator, which is written as </w:t>
      </w:r>
      <w:r>
        <w:rPr>
          <w:rStyle w:val="HTMLCode"/>
        </w:rPr>
        <w:t>&gt;&gt;</w:t>
      </w:r>
      <w:r>
        <w:t> (i.e., two "greater than" signs). This operator is then followed by the variable where the extracted data is stored. For example:</w:t>
      </w:r>
    </w:p>
    <w:tbl>
      <w:tblPr>
        <w:tblW w:w="0" w:type="auto"/>
        <w:tblCellSpacing w:w="15" w:type="dxa"/>
        <w:tblCellMar>
          <w:top w:w="15" w:type="dxa"/>
          <w:left w:w="15" w:type="dxa"/>
          <w:bottom w:w="15" w:type="dxa"/>
          <w:right w:w="15" w:type="dxa"/>
        </w:tblCellMar>
        <w:tblLook w:val="04A0"/>
      </w:tblPr>
      <w:tblGrid>
        <w:gridCol w:w="196"/>
        <w:gridCol w:w="1411"/>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Variable"/>
                <w:i w:val="0"/>
                <w:iCs w:val="0"/>
                <w:color w:val="0000B0"/>
              </w:rPr>
              <w:t>int</w:t>
            </w:r>
            <w:r>
              <w:rPr>
                <w:rStyle w:val="HTMLCode"/>
                <w:color w:val="000000"/>
              </w:rPr>
              <w:t xml:space="preserve"> age;</w:t>
            </w:r>
          </w:p>
          <w:p w:rsidR="00DF5385" w:rsidRDefault="00DF5385">
            <w:pPr>
              <w:pStyle w:val="HTMLPreformatted"/>
              <w:rPr>
                <w:color w:val="000000"/>
              </w:rPr>
            </w:pPr>
            <w:r>
              <w:rPr>
                <w:rStyle w:val="HTMLCode"/>
                <w:color w:val="000000"/>
              </w:rPr>
              <w:t>cin &gt;&gt; age;</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The first statement declares a variable of type </w:t>
      </w:r>
      <w:r>
        <w:rPr>
          <w:rStyle w:val="HTMLCode"/>
        </w:rPr>
        <w:t>int</w:t>
      </w:r>
      <w:r>
        <w:t> called </w:t>
      </w:r>
      <w:r>
        <w:rPr>
          <w:rStyle w:val="HTMLCode"/>
        </w:rPr>
        <w:t>age</w:t>
      </w:r>
      <w:r>
        <w:t>, and the second extracts from </w:t>
      </w:r>
      <w:r>
        <w:rPr>
          <w:rStyle w:val="HTMLCode"/>
        </w:rPr>
        <w:t>cin</w:t>
      </w:r>
      <w:r>
        <w:t> a value to be stored in it. This operation makes the program wait for input from </w:t>
      </w:r>
      <w:r>
        <w:rPr>
          <w:rStyle w:val="HTMLCode"/>
        </w:rPr>
        <w:t>cin</w:t>
      </w:r>
      <w:r>
        <w:t>; generally, this means that the program will wait for the user to enter some sequence with the keyboard. In this case, note that the characters introduced using the keyboard are only transmitted to the program when the </w:t>
      </w:r>
      <w:r>
        <w:rPr>
          <w:rStyle w:val="HTMLKeyboard"/>
        </w:rPr>
        <w:t>ENTER</w:t>
      </w:r>
      <w:r>
        <w:t> (or </w:t>
      </w:r>
      <w:r>
        <w:rPr>
          <w:rStyle w:val="HTMLKeyboard"/>
        </w:rPr>
        <w:t>RETURN</w:t>
      </w:r>
      <w:r>
        <w:t>) key is pressed. Once the statement with the extraction operation on </w:t>
      </w:r>
      <w:r>
        <w:rPr>
          <w:rStyle w:val="HTMLCode"/>
        </w:rPr>
        <w:t>cin</w:t>
      </w:r>
      <w:r>
        <w:t> is reached, the program will wait for as long as needed until some input is introduced.</w:t>
      </w:r>
      <w:r>
        <w:br/>
      </w:r>
      <w:r>
        <w:br/>
        <w:t>The extraction operation on </w:t>
      </w:r>
      <w:r>
        <w:rPr>
          <w:rStyle w:val="HTMLCode"/>
        </w:rPr>
        <w:t>cin</w:t>
      </w:r>
      <w:r>
        <w:t> uses the type of the variable after the </w:t>
      </w:r>
      <w:r>
        <w:rPr>
          <w:rStyle w:val="HTMLCode"/>
        </w:rPr>
        <w:t>&gt;&gt;</w:t>
      </w:r>
      <w:r>
        <w:t> operator to determine how it interprets the characters read from the input; if it is an integer, the format expected is a series of digits, if a string a sequence of characters, etc.</w:t>
      </w:r>
    </w:p>
    <w:tbl>
      <w:tblPr>
        <w:tblW w:w="10920" w:type="dxa"/>
        <w:tblCellSpacing w:w="15" w:type="dxa"/>
        <w:tblCellMar>
          <w:top w:w="15" w:type="dxa"/>
          <w:left w:w="15" w:type="dxa"/>
          <w:bottom w:w="15" w:type="dxa"/>
          <w:right w:w="15" w:type="dxa"/>
        </w:tblCellMar>
        <w:tblLook w:val="04A0"/>
      </w:tblPr>
      <w:tblGrid>
        <w:gridCol w:w="663"/>
        <w:gridCol w:w="4812"/>
        <w:gridCol w:w="5186"/>
        <w:gridCol w:w="259"/>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r>
              <w:rPr>
                <w:color w:val="A0A0A0"/>
              </w:rPr>
              <w:br/>
            </w:r>
            <w:r>
              <w:rPr>
                <w:rStyle w:val="HTMLCode"/>
                <w:color w:val="A0A0A0"/>
              </w:rPr>
              <w:t>3</w:t>
            </w:r>
            <w:r>
              <w:rPr>
                <w:color w:val="A0A0A0"/>
              </w:rPr>
              <w:br/>
            </w:r>
            <w:r>
              <w:rPr>
                <w:rStyle w:val="HTMLCode"/>
                <w:color w:val="A0A0A0"/>
              </w:rPr>
              <w:t>4</w:t>
            </w:r>
            <w:r>
              <w:rPr>
                <w:color w:val="A0A0A0"/>
              </w:rPr>
              <w:br/>
            </w:r>
            <w:r>
              <w:rPr>
                <w:rStyle w:val="HTMLCode"/>
                <w:color w:val="A0A0A0"/>
              </w:rPr>
              <w:t>5</w:t>
            </w:r>
            <w:r>
              <w:rPr>
                <w:color w:val="A0A0A0"/>
              </w:rPr>
              <w:br/>
            </w:r>
            <w:r>
              <w:rPr>
                <w:rStyle w:val="HTMLCode"/>
                <w:color w:val="A0A0A0"/>
              </w:rPr>
              <w:t>6</w:t>
            </w:r>
            <w:r>
              <w:rPr>
                <w:color w:val="A0A0A0"/>
              </w:rPr>
              <w:br/>
            </w:r>
            <w:r>
              <w:rPr>
                <w:rStyle w:val="HTMLCode"/>
                <w:color w:val="A0A0A0"/>
              </w:rPr>
              <w:t>7</w:t>
            </w:r>
            <w:r>
              <w:rPr>
                <w:color w:val="A0A0A0"/>
              </w:rPr>
              <w:br/>
            </w:r>
            <w:r>
              <w:rPr>
                <w:rStyle w:val="HTMLCode"/>
                <w:color w:val="A0A0A0"/>
              </w:rPr>
              <w:t>8</w:t>
            </w:r>
            <w:r>
              <w:rPr>
                <w:color w:val="A0A0A0"/>
              </w:rPr>
              <w:br/>
            </w:r>
            <w:r>
              <w:rPr>
                <w:rStyle w:val="HTMLCode"/>
                <w:color w:val="A0A0A0"/>
              </w:rPr>
              <w:t>9</w:t>
            </w:r>
            <w:r>
              <w:rPr>
                <w:color w:val="A0A0A0"/>
              </w:rPr>
              <w:br/>
            </w:r>
            <w:r>
              <w:rPr>
                <w:rStyle w:val="HTMLCode"/>
                <w:color w:val="A0A0A0"/>
              </w:rPr>
              <w:t>10</w:t>
            </w:r>
            <w:r>
              <w:rPr>
                <w:color w:val="A0A0A0"/>
              </w:rPr>
              <w:br/>
            </w:r>
            <w:r>
              <w:rPr>
                <w:rStyle w:val="HTMLCode"/>
                <w:color w:val="A0A0A0"/>
              </w:rPr>
              <w:t>11</w:t>
            </w:r>
            <w:r>
              <w:rPr>
                <w:color w:val="A0A0A0"/>
              </w:rPr>
              <w:br/>
            </w:r>
            <w:r>
              <w:rPr>
                <w:rStyle w:val="HTMLCode"/>
                <w:color w:val="A0A0A0"/>
              </w:rPr>
              <w:t>12</w:t>
            </w:r>
            <w:r>
              <w:rPr>
                <w:color w:val="A0A0A0"/>
              </w:rPr>
              <w:br/>
            </w:r>
            <w:r>
              <w:rPr>
                <w:rStyle w:val="HTMLCode"/>
                <w:color w:val="A0A0A0"/>
              </w:rPr>
              <w:lastRenderedPageBreak/>
              <w:t>13</w:t>
            </w:r>
            <w:r>
              <w:rPr>
                <w:color w:val="A0A0A0"/>
              </w:rPr>
              <w:br/>
            </w:r>
            <w:r>
              <w:rPr>
                <w:rStyle w:val="HTMLCode"/>
                <w:color w:val="A0A0A0"/>
              </w:rPr>
              <w:t>14</w:t>
            </w:r>
          </w:p>
        </w:tc>
        <w:tc>
          <w:tcPr>
            <w:tcW w:w="4782" w:type="dxa"/>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ite"/>
                <w:i w:val="0"/>
                <w:iCs w:val="0"/>
                <w:color w:val="007000"/>
              </w:rPr>
              <w:lastRenderedPageBreak/>
              <w:t>// i/o example</w:t>
            </w:r>
          </w:p>
          <w:p w:rsidR="00DF5385" w:rsidRDefault="00DF5385">
            <w:pPr>
              <w:pStyle w:val="HTMLPreformatted"/>
              <w:rPr>
                <w:rStyle w:val="HTMLCode"/>
                <w:color w:val="000000"/>
              </w:rPr>
            </w:pPr>
          </w:p>
          <w:p w:rsidR="00DF5385" w:rsidRDefault="00DF5385">
            <w:pPr>
              <w:pStyle w:val="HTMLPreformatted"/>
              <w:rPr>
                <w:rStyle w:val="HTMLCode"/>
                <w:color w:val="000000"/>
              </w:rPr>
            </w:pPr>
            <w:r>
              <w:rPr>
                <w:rStyle w:val="HTMLDefinition"/>
                <w:i w:val="0"/>
                <w:iCs w:val="0"/>
                <w:color w:val="500070"/>
              </w:rPr>
              <w:t>#include &lt;iostream&gt;</w:t>
            </w:r>
          </w:p>
          <w:p w:rsidR="00DF5385" w:rsidRDefault="00DF5385">
            <w:pPr>
              <w:pStyle w:val="HTMLPreformatted"/>
              <w:rPr>
                <w:rStyle w:val="HTMLCode"/>
                <w:color w:val="000000"/>
              </w:rPr>
            </w:pPr>
            <w:r>
              <w:rPr>
                <w:rStyle w:val="HTMLVariable"/>
                <w:i w:val="0"/>
                <w:iCs w:val="0"/>
                <w:color w:val="0000B0"/>
              </w:rPr>
              <w:t>using</w:t>
            </w:r>
            <w:r>
              <w:rPr>
                <w:rStyle w:val="HTMLCode"/>
                <w:color w:val="000000"/>
              </w:rPr>
              <w:t xml:space="preserve"> </w:t>
            </w:r>
            <w:r>
              <w:rPr>
                <w:rStyle w:val="HTMLVariable"/>
                <w:i w:val="0"/>
                <w:iCs w:val="0"/>
                <w:color w:val="0000B0"/>
              </w:rPr>
              <w:t>namespace</w:t>
            </w:r>
            <w:r>
              <w:rPr>
                <w:rStyle w:val="HTMLCode"/>
                <w:color w:val="000000"/>
              </w:rPr>
              <w:t xml:space="preserve"> std;</w:t>
            </w:r>
          </w:p>
          <w:p w:rsidR="00DF5385" w:rsidRDefault="00DF5385">
            <w:pPr>
              <w:pStyle w:val="HTMLPreformatted"/>
              <w:rPr>
                <w:rStyle w:val="HTMLCode"/>
                <w:color w:val="000000"/>
              </w:rPr>
            </w:pPr>
          </w:p>
          <w:p w:rsidR="00DF5385" w:rsidRDefault="00DF5385">
            <w:pPr>
              <w:pStyle w:val="HTMLPreformatted"/>
              <w:rPr>
                <w:rStyle w:val="HTMLCode"/>
                <w:color w:val="000000"/>
              </w:rPr>
            </w:pPr>
            <w:r>
              <w:rPr>
                <w:rStyle w:val="HTMLVariable"/>
                <w:i w:val="0"/>
                <w:iCs w:val="0"/>
                <w:color w:val="0000B0"/>
              </w:rPr>
              <w:t>int</w:t>
            </w:r>
            <w:r>
              <w:rPr>
                <w:rStyle w:val="HTMLCode"/>
                <w:color w:val="000000"/>
              </w:rPr>
              <w:t xml:space="preserve"> main ()</w:t>
            </w:r>
          </w:p>
          <w:p w:rsidR="00DF5385" w:rsidRDefault="00DF5385">
            <w:pPr>
              <w:pStyle w:val="HTMLPreformatted"/>
              <w:rPr>
                <w:rStyle w:val="HTMLCode"/>
                <w:color w:val="000000"/>
              </w:rPr>
            </w:pPr>
            <w:r>
              <w:rPr>
                <w:rStyle w:val="HTMLCode"/>
                <w:color w:val="000000"/>
              </w:rPr>
              <w:t>{</w:t>
            </w:r>
          </w:p>
          <w:p w:rsidR="00DF5385" w:rsidRDefault="00DF5385">
            <w:pPr>
              <w:pStyle w:val="HTMLPreformatted"/>
              <w:rPr>
                <w:rStyle w:val="HTMLCode"/>
                <w:color w:val="000000"/>
              </w:rPr>
            </w:pPr>
            <w:r>
              <w:rPr>
                <w:rStyle w:val="HTMLCode"/>
                <w:color w:val="000000"/>
              </w:rPr>
              <w:t xml:space="preserve">  </w:t>
            </w:r>
            <w:r>
              <w:rPr>
                <w:rStyle w:val="HTMLVariable"/>
                <w:i w:val="0"/>
                <w:iCs w:val="0"/>
                <w:color w:val="0000B0"/>
              </w:rPr>
              <w:t>int</w:t>
            </w:r>
            <w:r>
              <w:rPr>
                <w:rStyle w:val="HTMLCode"/>
                <w:color w:val="000000"/>
              </w:rPr>
              <w:t xml:space="preserve"> i;</w:t>
            </w:r>
          </w:p>
          <w:p w:rsidR="00DF5385" w:rsidRDefault="00DF5385">
            <w:pPr>
              <w:pStyle w:val="HTMLPreformatted"/>
              <w:rPr>
                <w:rStyle w:val="HTMLCode"/>
                <w:color w:val="000000"/>
              </w:rPr>
            </w:pPr>
            <w:r>
              <w:rPr>
                <w:rStyle w:val="HTMLCode"/>
                <w:color w:val="000000"/>
              </w:rPr>
              <w:t xml:space="preserve">  cout &lt;&lt; </w:t>
            </w:r>
            <w:r>
              <w:rPr>
                <w:rStyle w:val="HTMLKeyboard"/>
                <w:color w:val="600030"/>
              </w:rPr>
              <w:t>"Please enter an integer value: "</w:t>
            </w:r>
            <w:r>
              <w:rPr>
                <w:rStyle w:val="HTMLCode"/>
                <w:color w:val="000000"/>
              </w:rPr>
              <w:t>;</w:t>
            </w:r>
          </w:p>
          <w:p w:rsidR="00DF5385" w:rsidRDefault="00DF5385">
            <w:pPr>
              <w:pStyle w:val="HTMLPreformatted"/>
              <w:rPr>
                <w:rStyle w:val="HTMLCode"/>
                <w:color w:val="000000"/>
              </w:rPr>
            </w:pPr>
            <w:r>
              <w:rPr>
                <w:rStyle w:val="HTMLCode"/>
                <w:color w:val="000000"/>
              </w:rPr>
              <w:t xml:space="preserve">  cin &gt;&gt; i;</w:t>
            </w:r>
          </w:p>
          <w:p w:rsidR="00DF5385" w:rsidRDefault="00DF5385">
            <w:pPr>
              <w:pStyle w:val="HTMLPreformatted"/>
              <w:rPr>
                <w:rStyle w:val="HTMLCode"/>
                <w:color w:val="000000"/>
              </w:rPr>
            </w:pPr>
            <w:r>
              <w:rPr>
                <w:rStyle w:val="HTMLCode"/>
                <w:color w:val="000000"/>
              </w:rPr>
              <w:t xml:space="preserve">  cout &lt;&lt; </w:t>
            </w:r>
            <w:r>
              <w:rPr>
                <w:rStyle w:val="HTMLKeyboard"/>
                <w:color w:val="600030"/>
              </w:rPr>
              <w:t>"The value you entered is "</w:t>
            </w:r>
            <w:r>
              <w:rPr>
                <w:rStyle w:val="HTMLCode"/>
                <w:color w:val="000000"/>
              </w:rPr>
              <w:t xml:space="preserve"> </w:t>
            </w:r>
            <w:r>
              <w:rPr>
                <w:rStyle w:val="HTMLCode"/>
                <w:color w:val="000000"/>
              </w:rPr>
              <w:lastRenderedPageBreak/>
              <w:t>&lt;&lt; i;</w:t>
            </w:r>
          </w:p>
          <w:p w:rsidR="00DF5385" w:rsidRDefault="00DF5385">
            <w:pPr>
              <w:pStyle w:val="HTMLPreformatted"/>
              <w:rPr>
                <w:rStyle w:val="HTMLCode"/>
                <w:color w:val="000000"/>
              </w:rPr>
            </w:pPr>
            <w:r>
              <w:rPr>
                <w:rStyle w:val="HTMLCode"/>
                <w:color w:val="000000"/>
              </w:rPr>
              <w:t xml:space="preserve">  cout &lt;&lt; </w:t>
            </w:r>
            <w:r>
              <w:rPr>
                <w:rStyle w:val="HTMLKeyboard"/>
                <w:color w:val="600030"/>
              </w:rPr>
              <w:t>" and its double is "</w:t>
            </w:r>
            <w:r>
              <w:rPr>
                <w:rStyle w:val="HTMLCode"/>
                <w:color w:val="000000"/>
              </w:rPr>
              <w:t xml:space="preserve"> &lt;&lt; i*2 &lt;&lt; </w:t>
            </w:r>
            <w:r>
              <w:rPr>
                <w:rStyle w:val="HTMLKeyboard"/>
                <w:color w:val="600030"/>
              </w:rPr>
              <w:t>".\n"</w:t>
            </w:r>
            <w:r>
              <w:rPr>
                <w:rStyle w:val="HTMLCode"/>
                <w:color w:val="000000"/>
              </w:rPr>
              <w:t>;</w:t>
            </w:r>
          </w:p>
          <w:p w:rsidR="00DF5385" w:rsidRDefault="00DF5385">
            <w:pPr>
              <w:pStyle w:val="HTMLPreformatted"/>
              <w:rPr>
                <w:rStyle w:val="HTMLCode"/>
                <w:color w:val="000000"/>
              </w:rPr>
            </w:pPr>
            <w:r>
              <w:rPr>
                <w:rStyle w:val="HTMLCode"/>
                <w:color w:val="000000"/>
              </w:rPr>
              <w:t xml:space="preserve">  </w:t>
            </w:r>
            <w:r>
              <w:rPr>
                <w:rStyle w:val="HTMLVariable"/>
                <w:i w:val="0"/>
                <w:iCs w:val="0"/>
                <w:color w:val="0000B0"/>
              </w:rPr>
              <w:t>return</w:t>
            </w:r>
            <w:r>
              <w:rPr>
                <w:rStyle w:val="HTMLCode"/>
                <w:color w:val="000000"/>
              </w:rPr>
              <w:t xml:space="preserve"> 0;</w:t>
            </w:r>
          </w:p>
          <w:p w:rsidR="00DF5385" w:rsidRDefault="00DF5385">
            <w:pPr>
              <w:pStyle w:val="HTMLPreformatted"/>
              <w:rPr>
                <w:color w:val="000000"/>
              </w:rPr>
            </w:pPr>
            <w:r>
              <w:rPr>
                <w:rStyle w:val="HTMLCode"/>
                <w:color w:val="000000"/>
              </w:rPr>
              <w:t>}</w:t>
            </w:r>
          </w:p>
        </w:tc>
        <w:tc>
          <w:tcPr>
            <w:tcW w:w="5156" w:type="dxa"/>
            <w:tcBorders>
              <w:top w:val="single" w:sz="6" w:space="0" w:color="C0C0C0"/>
              <w:left w:val="single" w:sz="6" w:space="0" w:color="C0C0C0"/>
              <w:bottom w:val="single" w:sz="6" w:space="0" w:color="C0C0C0"/>
              <w:right w:val="single" w:sz="6" w:space="0" w:color="C0C0C0"/>
            </w:tcBorders>
            <w:shd w:val="clear" w:color="auto" w:fill="E7E7E7"/>
            <w:hideMark/>
          </w:tcPr>
          <w:p w:rsidR="00DF5385" w:rsidRDefault="00DF5385">
            <w:pPr>
              <w:pStyle w:val="HTMLPreformatted"/>
              <w:rPr>
                <w:rStyle w:val="HTMLSample"/>
                <w:color w:val="000000"/>
              </w:rPr>
            </w:pPr>
            <w:r>
              <w:rPr>
                <w:rStyle w:val="HTMLSample"/>
                <w:color w:val="000000"/>
              </w:rPr>
              <w:lastRenderedPageBreak/>
              <w:t>Please enter an integer value: 702</w:t>
            </w:r>
          </w:p>
          <w:p w:rsidR="00DF5385" w:rsidRDefault="00DF5385">
            <w:pPr>
              <w:pStyle w:val="HTMLPreformatted"/>
              <w:rPr>
                <w:color w:val="000000"/>
              </w:rPr>
            </w:pPr>
            <w:r>
              <w:rPr>
                <w:rStyle w:val="HTMLSample"/>
                <w:color w:val="000000"/>
              </w:rPr>
              <w:t>The value you entered is 702 and its double is 1404.</w:t>
            </w:r>
          </w:p>
        </w:tc>
        <w:tc>
          <w:tcPr>
            <w:tcW w:w="0" w:type="auto"/>
            <w:vAlign w:val="center"/>
            <w:hideMark/>
          </w:tcPr>
          <w:p w:rsidR="00DF5385" w:rsidRDefault="00A21A02" w:rsidP="00DF5385">
            <w:pPr>
              <w:rPr>
                <w:rFonts w:ascii="Verdana" w:hAnsi="Verdana"/>
                <w:color w:val="000000"/>
                <w:sz w:val="18"/>
                <w:szCs w:val="18"/>
              </w:rPr>
            </w:pPr>
            <w:hyperlink r:id="rId180" w:tgtFrame="_top" w:tooltip="Open C++ Shell (in a new window)" w:history="1">
              <w:r w:rsidR="00DF5385">
                <w:rPr>
                  <w:rStyle w:val="Hyperlink"/>
                  <w:rFonts w:ascii="Verdana" w:hAnsi="Verdana"/>
                  <w:color w:val="000070"/>
                  <w:sz w:val="18"/>
                  <w:szCs w:val="18"/>
                </w:rPr>
                <w:t> </w:t>
              </w:r>
            </w:hyperlink>
          </w:p>
        </w:tc>
      </w:tr>
    </w:tbl>
    <w:p w:rsidR="00DF5385" w:rsidRDefault="00DF5385" w:rsidP="00DF5385">
      <w:pPr>
        <w:spacing w:after="240"/>
      </w:pPr>
      <w:r>
        <w:lastRenderedPageBreak/>
        <w:br/>
      </w:r>
      <w:r>
        <w:br/>
        <w:t>As you can see, extracting from </w:t>
      </w:r>
      <w:r>
        <w:rPr>
          <w:rStyle w:val="HTMLCode"/>
        </w:rPr>
        <w:t>cin</w:t>
      </w:r>
      <w:r>
        <w:t> seems to make the task of getting input from the standard input pretty simple and straightforward. But this method also has a big drawback. What happens in the example above if the user enters something else that cannot be interpreted as an integer? Well, in this case, the extraction operation fails. And this, by default, lets the program continue without setting a value for variable </w:t>
      </w:r>
      <w:r>
        <w:rPr>
          <w:rStyle w:val="HTMLCode"/>
        </w:rPr>
        <w:t>i</w:t>
      </w:r>
      <w:r>
        <w:t>, producing undetermined results if the value of </w:t>
      </w:r>
      <w:r>
        <w:rPr>
          <w:rStyle w:val="HTMLCode"/>
        </w:rPr>
        <w:t>i</w:t>
      </w:r>
      <w:r>
        <w:t> is used later.</w:t>
      </w:r>
      <w:r>
        <w:br/>
      </w:r>
      <w:r>
        <w:br/>
        <w:t>This is very poor program behavior. Most programs are expected to behave in an expected manner no matter what the user types, handling invalid values appropriately. Only very simple programs should rely on values extracted directly from </w:t>
      </w:r>
      <w:r>
        <w:rPr>
          <w:rStyle w:val="HTMLCode"/>
        </w:rPr>
        <w:t>cin</w:t>
      </w:r>
      <w:r>
        <w:t> without further checking. A little later we will see how </w:t>
      </w:r>
      <w:r>
        <w:rPr>
          <w:i/>
          <w:iCs/>
        </w:rPr>
        <w:t>stringstreams</w:t>
      </w:r>
      <w:r>
        <w:t> can be used to have better control over user input.</w:t>
      </w:r>
      <w:r>
        <w:br/>
        <w:t>Extractions on </w:t>
      </w:r>
      <w:r>
        <w:rPr>
          <w:rStyle w:val="HTMLCode"/>
        </w:rPr>
        <w:t>cin</w:t>
      </w:r>
      <w:r>
        <w:t> can also be chained to request more than one datum in a single statement:</w:t>
      </w:r>
    </w:p>
    <w:tbl>
      <w:tblPr>
        <w:tblW w:w="0" w:type="auto"/>
        <w:tblCellSpacing w:w="15" w:type="dxa"/>
        <w:tblCellMar>
          <w:top w:w="15" w:type="dxa"/>
          <w:left w:w="15" w:type="dxa"/>
          <w:bottom w:w="15" w:type="dxa"/>
          <w:right w:w="15" w:type="dxa"/>
        </w:tblCellMar>
        <w:tblLook w:val="04A0"/>
      </w:tblPr>
      <w:tblGrid>
        <w:gridCol w:w="196"/>
        <w:gridCol w:w="1771"/>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 </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color w:val="000000"/>
              </w:rPr>
            </w:pPr>
            <w:r>
              <w:rPr>
                <w:rStyle w:val="HTMLCode"/>
                <w:color w:val="000000"/>
              </w:rPr>
              <w:t>cin &gt;&gt; a &gt;&gt; b;</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pPr>
        <w:spacing w:after="240"/>
      </w:pPr>
      <w:r>
        <w:br/>
      </w:r>
      <w:r>
        <w:br/>
        <w:t>This is equivalent to:</w:t>
      </w:r>
    </w:p>
    <w:tbl>
      <w:tblPr>
        <w:tblW w:w="0" w:type="auto"/>
        <w:tblCellSpacing w:w="15" w:type="dxa"/>
        <w:tblCellMar>
          <w:top w:w="15" w:type="dxa"/>
          <w:left w:w="15" w:type="dxa"/>
          <w:bottom w:w="15" w:type="dxa"/>
          <w:right w:w="15" w:type="dxa"/>
        </w:tblCellMar>
        <w:tblLook w:val="04A0"/>
      </w:tblPr>
      <w:tblGrid>
        <w:gridCol w:w="196"/>
        <w:gridCol w:w="1171"/>
        <w:gridCol w:w="81"/>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cin &gt;&gt; a;</w:t>
            </w:r>
          </w:p>
          <w:p w:rsidR="00DF5385" w:rsidRDefault="00DF5385">
            <w:pPr>
              <w:pStyle w:val="HTMLPreformatted"/>
              <w:rPr>
                <w:color w:val="000000"/>
              </w:rPr>
            </w:pPr>
            <w:r>
              <w:rPr>
                <w:rStyle w:val="HTMLCode"/>
                <w:color w:val="000000"/>
              </w:rPr>
              <w:t>cin &gt;&gt; b;</w:t>
            </w:r>
          </w:p>
        </w:tc>
        <w:tc>
          <w:tcPr>
            <w:tcW w:w="0" w:type="auto"/>
            <w:vAlign w:val="center"/>
            <w:hideMark/>
          </w:tcPr>
          <w:p w:rsidR="00DF5385" w:rsidRDefault="00DF5385">
            <w:pPr>
              <w:rPr>
                <w:rFonts w:ascii="Verdana" w:hAnsi="Verdana"/>
                <w:color w:val="000000"/>
                <w:sz w:val="18"/>
                <w:szCs w:val="18"/>
              </w:rPr>
            </w:pPr>
          </w:p>
        </w:tc>
      </w:tr>
    </w:tbl>
    <w:p w:rsidR="00DF5385" w:rsidRDefault="00DF5385" w:rsidP="00DF5385">
      <w:r>
        <w:br/>
      </w:r>
      <w:r>
        <w:br/>
        <w:t>In both cases, the user is expected to introduce two values, one for variable </w:t>
      </w:r>
      <w:r>
        <w:rPr>
          <w:rStyle w:val="HTMLCode"/>
        </w:rPr>
        <w:t>a</w:t>
      </w:r>
      <w:r>
        <w:t>, and another for variable </w:t>
      </w:r>
      <w:r>
        <w:rPr>
          <w:rStyle w:val="HTMLCode"/>
        </w:rPr>
        <w:t>b</w:t>
      </w:r>
      <w:r>
        <w:t>. Any kind of space is used to separate two consecutive input operations; this may either be a space, a tab, or a new-line character.</w:t>
      </w:r>
      <w:r>
        <w:br/>
      </w:r>
      <w:r>
        <w:rPr>
          <w:rFonts w:ascii="Verdana" w:hAnsi="Verdana"/>
          <w:color w:val="000000"/>
          <w:sz w:val="18"/>
          <w:szCs w:val="18"/>
        </w:rPr>
        <w:br/>
      </w:r>
    </w:p>
    <w:p w:rsidR="00DF5385" w:rsidRDefault="00DF5385" w:rsidP="00DF5385">
      <w:pPr>
        <w:pStyle w:val="Heading3"/>
        <w:pBdr>
          <w:bottom w:val="single" w:sz="6" w:space="0" w:color="000080"/>
        </w:pBdr>
        <w:spacing w:after="75"/>
      </w:pPr>
      <w:r>
        <w:t>cin and strings</w:t>
      </w:r>
    </w:p>
    <w:p w:rsidR="00DF5385" w:rsidRDefault="00DF5385" w:rsidP="00DF5385">
      <w:pPr>
        <w:spacing w:after="240"/>
      </w:pPr>
      <w:r>
        <w:t>The extraction operator can be used on </w:t>
      </w:r>
      <w:r>
        <w:rPr>
          <w:rStyle w:val="HTMLCode"/>
        </w:rPr>
        <w:t>cin</w:t>
      </w:r>
      <w:r>
        <w:t> to get strings of characters in the same way as with fundamental data types:</w:t>
      </w:r>
    </w:p>
    <w:tbl>
      <w:tblPr>
        <w:tblW w:w="10920" w:type="dxa"/>
        <w:tblCellSpacing w:w="15" w:type="dxa"/>
        <w:tblCellMar>
          <w:top w:w="15" w:type="dxa"/>
          <w:left w:w="15" w:type="dxa"/>
          <w:bottom w:w="15" w:type="dxa"/>
          <w:right w:w="15" w:type="dxa"/>
        </w:tblCellMar>
        <w:tblLook w:val="04A0"/>
      </w:tblPr>
      <w:tblGrid>
        <w:gridCol w:w="798"/>
        <w:gridCol w:w="9898"/>
        <w:gridCol w:w="224"/>
      </w:tblGrid>
      <w:tr w:rsidR="00DF5385" w:rsidTr="00DF5385">
        <w:trPr>
          <w:tblCellSpacing w:w="15" w:type="dxa"/>
        </w:trPr>
        <w:tc>
          <w:tcPr>
            <w:tcW w:w="0" w:type="auto"/>
            <w:hideMark/>
          </w:tcPr>
          <w:p w:rsidR="00DF5385" w:rsidRDefault="00DF5385">
            <w:pPr>
              <w:pStyle w:val="HTMLPreformatted"/>
              <w:jc w:val="right"/>
              <w:rPr>
                <w:color w:val="A0A0A0"/>
              </w:rPr>
            </w:pPr>
            <w:r>
              <w:rPr>
                <w:rStyle w:val="HTMLCode"/>
                <w:color w:val="A0A0A0"/>
              </w:rPr>
              <w:t>1</w:t>
            </w:r>
            <w:r>
              <w:rPr>
                <w:color w:val="A0A0A0"/>
              </w:rPr>
              <w:br/>
            </w:r>
            <w:r>
              <w:rPr>
                <w:rStyle w:val="HTMLCode"/>
                <w:color w:val="A0A0A0"/>
              </w:rPr>
              <w:t>2</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pPr>
              <w:pStyle w:val="HTMLPreformatted"/>
              <w:rPr>
                <w:rStyle w:val="HTMLCode"/>
                <w:color w:val="000000"/>
              </w:rPr>
            </w:pPr>
            <w:r>
              <w:rPr>
                <w:rStyle w:val="HTMLCode"/>
                <w:color w:val="000000"/>
              </w:rPr>
              <w:t>string mystring;</w:t>
            </w:r>
          </w:p>
          <w:p w:rsidR="00DF5385" w:rsidRDefault="00DF5385">
            <w:pPr>
              <w:pStyle w:val="HTMLPreformatted"/>
              <w:rPr>
                <w:color w:val="000000"/>
              </w:rPr>
            </w:pPr>
            <w:r>
              <w:rPr>
                <w:rStyle w:val="HTMLCode"/>
                <w:color w:val="000000"/>
              </w:rPr>
              <w:t>cin &gt;&gt; mystring;</w:t>
            </w:r>
          </w:p>
        </w:tc>
        <w:tc>
          <w:tcPr>
            <w:tcW w:w="0" w:type="auto"/>
            <w:vAlign w:val="center"/>
            <w:hideMark/>
          </w:tcPr>
          <w:p w:rsidR="00DF5385" w:rsidRDefault="00DF5385">
            <w:pPr>
              <w:rPr>
                <w:rFonts w:ascii="Verdana" w:hAnsi="Verdana"/>
                <w:color w:val="000000"/>
                <w:sz w:val="18"/>
                <w:szCs w:val="18"/>
              </w:rPr>
            </w:pPr>
          </w:p>
        </w:tc>
      </w:tr>
    </w:tbl>
    <w:tbl>
      <w:tblPr>
        <w:tblpPr w:leftFromText="180" w:rightFromText="180" w:vertAnchor="text" w:horzAnchor="margin" w:tblpXSpec="center" w:tblpY="2146"/>
        <w:tblW w:w="10920" w:type="dxa"/>
        <w:tblCellSpacing w:w="15" w:type="dxa"/>
        <w:tblCellMar>
          <w:top w:w="15" w:type="dxa"/>
          <w:left w:w="15" w:type="dxa"/>
          <w:bottom w:w="15" w:type="dxa"/>
          <w:right w:w="15" w:type="dxa"/>
        </w:tblCellMar>
        <w:tblLook w:val="04A0"/>
      </w:tblPr>
      <w:tblGrid>
        <w:gridCol w:w="906"/>
        <w:gridCol w:w="5027"/>
        <w:gridCol w:w="4987"/>
      </w:tblGrid>
      <w:tr w:rsidR="00DF5385" w:rsidTr="00DF5385">
        <w:trPr>
          <w:tblCellSpacing w:w="15" w:type="dxa"/>
        </w:trPr>
        <w:tc>
          <w:tcPr>
            <w:tcW w:w="0" w:type="auto"/>
            <w:hideMark/>
          </w:tcPr>
          <w:p w:rsidR="00DF5385" w:rsidRDefault="00DF5385" w:rsidP="00DF5385">
            <w:pPr>
              <w:pStyle w:val="HTMLPreformatted"/>
              <w:jc w:val="right"/>
              <w:rPr>
                <w:color w:val="A0A0A0"/>
              </w:rPr>
            </w:pPr>
            <w:r>
              <w:rPr>
                <w:rStyle w:val="HTMLCode"/>
                <w:color w:val="A0A0A0"/>
              </w:rPr>
              <w:t>1</w:t>
            </w:r>
            <w:r>
              <w:rPr>
                <w:color w:val="A0A0A0"/>
              </w:rPr>
              <w:br/>
            </w:r>
            <w:r>
              <w:rPr>
                <w:rStyle w:val="HTMLCode"/>
                <w:color w:val="A0A0A0"/>
              </w:rPr>
              <w:lastRenderedPageBreak/>
              <w:t>2</w:t>
            </w:r>
            <w:r>
              <w:rPr>
                <w:color w:val="A0A0A0"/>
              </w:rPr>
              <w:br/>
            </w:r>
            <w:r>
              <w:rPr>
                <w:rStyle w:val="HTMLCode"/>
                <w:color w:val="A0A0A0"/>
              </w:rPr>
              <w:t>3</w:t>
            </w:r>
            <w:r>
              <w:rPr>
                <w:color w:val="A0A0A0"/>
              </w:rPr>
              <w:br/>
            </w:r>
            <w:r>
              <w:rPr>
                <w:rStyle w:val="HTMLCode"/>
                <w:color w:val="A0A0A0"/>
              </w:rPr>
              <w:t>4</w:t>
            </w:r>
            <w:r>
              <w:rPr>
                <w:color w:val="A0A0A0"/>
              </w:rPr>
              <w:br/>
            </w:r>
            <w:r>
              <w:rPr>
                <w:rStyle w:val="HTMLCode"/>
                <w:color w:val="A0A0A0"/>
              </w:rPr>
              <w:t>5</w:t>
            </w:r>
            <w:r>
              <w:rPr>
                <w:color w:val="A0A0A0"/>
              </w:rPr>
              <w:br/>
            </w:r>
            <w:r>
              <w:rPr>
                <w:rStyle w:val="HTMLCode"/>
                <w:color w:val="A0A0A0"/>
              </w:rPr>
              <w:t>6</w:t>
            </w:r>
            <w:r>
              <w:rPr>
                <w:color w:val="A0A0A0"/>
              </w:rPr>
              <w:br/>
            </w:r>
            <w:r>
              <w:rPr>
                <w:rStyle w:val="HTMLCode"/>
                <w:color w:val="A0A0A0"/>
              </w:rPr>
              <w:t>7</w:t>
            </w:r>
            <w:r>
              <w:rPr>
                <w:color w:val="A0A0A0"/>
              </w:rPr>
              <w:br/>
            </w:r>
            <w:r>
              <w:rPr>
                <w:rStyle w:val="HTMLCode"/>
                <w:color w:val="A0A0A0"/>
              </w:rPr>
              <w:t>8</w:t>
            </w:r>
            <w:r>
              <w:rPr>
                <w:color w:val="A0A0A0"/>
              </w:rPr>
              <w:br/>
            </w:r>
            <w:r>
              <w:rPr>
                <w:rStyle w:val="HTMLCode"/>
                <w:color w:val="A0A0A0"/>
              </w:rPr>
              <w:t>9</w:t>
            </w:r>
            <w:r>
              <w:rPr>
                <w:color w:val="A0A0A0"/>
              </w:rPr>
              <w:br/>
            </w:r>
            <w:r>
              <w:rPr>
                <w:rStyle w:val="HTMLCode"/>
                <w:color w:val="A0A0A0"/>
              </w:rPr>
              <w:t>10</w:t>
            </w:r>
            <w:r>
              <w:rPr>
                <w:color w:val="A0A0A0"/>
              </w:rPr>
              <w:br/>
            </w:r>
            <w:r>
              <w:rPr>
                <w:rStyle w:val="HTMLCode"/>
                <w:color w:val="A0A0A0"/>
              </w:rPr>
              <w:t>11</w:t>
            </w:r>
            <w:r>
              <w:rPr>
                <w:color w:val="A0A0A0"/>
              </w:rPr>
              <w:br/>
            </w:r>
            <w:r>
              <w:rPr>
                <w:rStyle w:val="HTMLCode"/>
                <w:color w:val="A0A0A0"/>
              </w:rPr>
              <w:t>12</w:t>
            </w:r>
            <w:r>
              <w:rPr>
                <w:color w:val="A0A0A0"/>
              </w:rPr>
              <w:br/>
            </w:r>
            <w:r>
              <w:rPr>
                <w:rStyle w:val="HTMLCode"/>
                <w:color w:val="A0A0A0"/>
              </w:rPr>
              <w:t>13</w:t>
            </w:r>
            <w:r>
              <w:rPr>
                <w:color w:val="A0A0A0"/>
              </w:rPr>
              <w:br/>
            </w:r>
            <w:r>
              <w:rPr>
                <w:rStyle w:val="HTMLCode"/>
                <w:color w:val="A0A0A0"/>
              </w:rPr>
              <w:t>14</w:t>
            </w:r>
            <w:r>
              <w:rPr>
                <w:color w:val="A0A0A0"/>
              </w:rPr>
              <w:br/>
            </w:r>
            <w:r>
              <w:rPr>
                <w:rStyle w:val="HTMLCode"/>
                <w:color w:val="A0A0A0"/>
              </w:rPr>
              <w:t>15</w:t>
            </w:r>
            <w:r>
              <w:rPr>
                <w:color w:val="A0A0A0"/>
              </w:rPr>
              <w:br/>
            </w:r>
            <w:r>
              <w:rPr>
                <w:rStyle w:val="HTMLCode"/>
                <w:color w:val="A0A0A0"/>
              </w:rPr>
              <w:t>16</w:t>
            </w:r>
          </w:p>
        </w:tc>
        <w:tc>
          <w:tcPr>
            <w:tcW w:w="4997" w:type="dxa"/>
            <w:tcBorders>
              <w:top w:val="single" w:sz="6" w:space="0" w:color="C0C0D0"/>
              <w:left w:val="single" w:sz="6" w:space="0" w:color="C0C0D0"/>
              <w:bottom w:val="single" w:sz="6" w:space="0" w:color="C0C0D0"/>
              <w:right w:val="single" w:sz="6" w:space="0" w:color="C0C0D0"/>
            </w:tcBorders>
            <w:shd w:val="clear" w:color="auto" w:fill="EFEFFF"/>
            <w:hideMark/>
          </w:tcPr>
          <w:p w:rsidR="00DF5385" w:rsidRDefault="00DF5385" w:rsidP="00DF5385">
            <w:pPr>
              <w:pStyle w:val="HTMLPreformatted"/>
              <w:rPr>
                <w:rStyle w:val="HTMLCode"/>
                <w:color w:val="000000"/>
              </w:rPr>
            </w:pPr>
            <w:r>
              <w:rPr>
                <w:rStyle w:val="HTMLCite"/>
                <w:i w:val="0"/>
                <w:iCs w:val="0"/>
                <w:color w:val="007000"/>
              </w:rPr>
              <w:lastRenderedPageBreak/>
              <w:t>// cin with strings</w:t>
            </w:r>
          </w:p>
          <w:p w:rsidR="00DF5385" w:rsidRDefault="00DF5385" w:rsidP="00DF5385">
            <w:pPr>
              <w:pStyle w:val="HTMLPreformatted"/>
              <w:rPr>
                <w:rStyle w:val="HTMLCode"/>
                <w:color w:val="000000"/>
              </w:rPr>
            </w:pPr>
            <w:r>
              <w:rPr>
                <w:rStyle w:val="HTMLDefinition"/>
                <w:i w:val="0"/>
                <w:iCs w:val="0"/>
                <w:color w:val="500070"/>
              </w:rPr>
              <w:lastRenderedPageBreak/>
              <w:t>#include &lt;iostream&gt;</w:t>
            </w:r>
          </w:p>
          <w:p w:rsidR="00DF5385" w:rsidRDefault="00DF5385" w:rsidP="00DF5385">
            <w:pPr>
              <w:pStyle w:val="HTMLPreformatted"/>
              <w:rPr>
                <w:rStyle w:val="HTMLCode"/>
                <w:color w:val="000000"/>
              </w:rPr>
            </w:pPr>
            <w:r>
              <w:rPr>
                <w:rStyle w:val="HTMLDefinition"/>
                <w:i w:val="0"/>
                <w:iCs w:val="0"/>
                <w:color w:val="500070"/>
              </w:rPr>
              <w:t>#include &lt;string&gt;</w:t>
            </w:r>
          </w:p>
          <w:p w:rsidR="00DF5385" w:rsidRDefault="00DF5385" w:rsidP="00DF5385">
            <w:pPr>
              <w:pStyle w:val="HTMLPreformatted"/>
              <w:rPr>
                <w:rStyle w:val="HTMLCode"/>
                <w:color w:val="000000"/>
              </w:rPr>
            </w:pPr>
            <w:r>
              <w:rPr>
                <w:rStyle w:val="HTMLVariable"/>
                <w:i w:val="0"/>
                <w:iCs w:val="0"/>
                <w:color w:val="0000B0"/>
              </w:rPr>
              <w:t>using</w:t>
            </w:r>
            <w:r>
              <w:rPr>
                <w:rStyle w:val="HTMLCode"/>
                <w:color w:val="000000"/>
              </w:rPr>
              <w:t xml:space="preserve"> </w:t>
            </w:r>
            <w:r>
              <w:rPr>
                <w:rStyle w:val="HTMLVariable"/>
                <w:i w:val="0"/>
                <w:iCs w:val="0"/>
                <w:color w:val="0000B0"/>
              </w:rPr>
              <w:t>namespace</w:t>
            </w:r>
            <w:r>
              <w:rPr>
                <w:rStyle w:val="HTMLCode"/>
                <w:color w:val="000000"/>
              </w:rPr>
              <w:t xml:space="preserve"> std;</w:t>
            </w:r>
          </w:p>
          <w:p w:rsidR="00DF5385" w:rsidRDefault="00DF5385" w:rsidP="00DF5385">
            <w:pPr>
              <w:pStyle w:val="HTMLPreformatted"/>
              <w:rPr>
                <w:rStyle w:val="HTMLCode"/>
                <w:color w:val="000000"/>
              </w:rPr>
            </w:pPr>
          </w:p>
          <w:p w:rsidR="00DF5385" w:rsidRDefault="00DF5385" w:rsidP="00DF5385">
            <w:pPr>
              <w:pStyle w:val="HTMLPreformatted"/>
              <w:rPr>
                <w:rStyle w:val="HTMLCode"/>
                <w:color w:val="000000"/>
              </w:rPr>
            </w:pPr>
            <w:r>
              <w:rPr>
                <w:rStyle w:val="HTMLVariable"/>
                <w:i w:val="0"/>
                <w:iCs w:val="0"/>
                <w:color w:val="0000B0"/>
              </w:rPr>
              <w:t>int</w:t>
            </w:r>
            <w:r>
              <w:rPr>
                <w:rStyle w:val="HTMLCode"/>
                <w:color w:val="000000"/>
              </w:rPr>
              <w:t xml:space="preserve"> main ()</w:t>
            </w:r>
          </w:p>
          <w:p w:rsidR="00DF5385" w:rsidRDefault="00DF5385" w:rsidP="00DF5385">
            <w:pPr>
              <w:pStyle w:val="HTMLPreformatted"/>
              <w:rPr>
                <w:rStyle w:val="HTMLCode"/>
                <w:color w:val="000000"/>
              </w:rPr>
            </w:pPr>
            <w:r>
              <w:rPr>
                <w:rStyle w:val="HTMLCode"/>
                <w:color w:val="000000"/>
              </w:rPr>
              <w:t>{</w:t>
            </w:r>
          </w:p>
          <w:p w:rsidR="00DF5385" w:rsidRDefault="00DF5385" w:rsidP="00DF5385">
            <w:pPr>
              <w:pStyle w:val="HTMLPreformatted"/>
              <w:rPr>
                <w:rStyle w:val="HTMLCode"/>
                <w:color w:val="000000"/>
              </w:rPr>
            </w:pPr>
            <w:r>
              <w:rPr>
                <w:rStyle w:val="HTMLCode"/>
                <w:color w:val="000000"/>
              </w:rPr>
              <w:t xml:space="preserve">  string mystr;</w:t>
            </w:r>
          </w:p>
          <w:p w:rsidR="00DF5385" w:rsidRDefault="00DF5385" w:rsidP="00DF5385">
            <w:pPr>
              <w:pStyle w:val="HTMLPreformatted"/>
              <w:rPr>
                <w:rStyle w:val="HTMLCode"/>
                <w:color w:val="000000"/>
              </w:rPr>
            </w:pPr>
            <w:r>
              <w:rPr>
                <w:rStyle w:val="HTMLCode"/>
                <w:color w:val="000000"/>
              </w:rPr>
              <w:t xml:space="preserve">  cout &lt;&lt; </w:t>
            </w:r>
            <w:r>
              <w:rPr>
                <w:rStyle w:val="HTMLKeyboard"/>
                <w:color w:val="600030"/>
              </w:rPr>
              <w:t>"What's your name? "</w:t>
            </w:r>
            <w:r>
              <w:rPr>
                <w:rStyle w:val="HTMLCode"/>
                <w:color w:val="000000"/>
              </w:rPr>
              <w:t>;</w:t>
            </w:r>
          </w:p>
          <w:p w:rsidR="00DF5385" w:rsidRDefault="00DF5385" w:rsidP="00DF5385">
            <w:pPr>
              <w:pStyle w:val="HTMLPreformatted"/>
              <w:rPr>
                <w:rStyle w:val="HTMLCode"/>
                <w:color w:val="000000"/>
              </w:rPr>
            </w:pPr>
            <w:r>
              <w:rPr>
                <w:rStyle w:val="HTMLCode"/>
                <w:color w:val="000000"/>
              </w:rPr>
              <w:t xml:space="preserve">  getline (cin, mystr);</w:t>
            </w:r>
          </w:p>
          <w:p w:rsidR="00DF5385" w:rsidRDefault="00DF5385" w:rsidP="00DF5385">
            <w:pPr>
              <w:pStyle w:val="HTMLPreformatted"/>
              <w:rPr>
                <w:rStyle w:val="HTMLCode"/>
                <w:color w:val="000000"/>
              </w:rPr>
            </w:pPr>
            <w:r>
              <w:rPr>
                <w:rStyle w:val="HTMLCode"/>
                <w:color w:val="000000"/>
              </w:rPr>
              <w:t xml:space="preserve">  cout &lt;&lt; </w:t>
            </w:r>
            <w:r>
              <w:rPr>
                <w:rStyle w:val="HTMLKeyboard"/>
                <w:color w:val="600030"/>
              </w:rPr>
              <w:t>"Hello "</w:t>
            </w:r>
            <w:r>
              <w:rPr>
                <w:rStyle w:val="HTMLCode"/>
                <w:color w:val="000000"/>
              </w:rPr>
              <w:t xml:space="preserve"> &lt;&lt; mystr &lt;&lt; </w:t>
            </w:r>
            <w:r>
              <w:rPr>
                <w:rStyle w:val="HTMLKeyboard"/>
                <w:color w:val="600030"/>
              </w:rPr>
              <w:t>".\n"</w:t>
            </w:r>
            <w:r>
              <w:rPr>
                <w:rStyle w:val="HTMLCode"/>
                <w:color w:val="000000"/>
              </w:rPr>
              <w:t>;</w:t>
            </w:r>
          </w:p>
          <w:p w:rsidR="00DF5385" w:rsidRDefault="00DF5385" w:rsidP="00DF5385">
            <w:pPr>
              <w:pStyle w:val="HTMLPreformatted"/>
              <w:rPr>
                <w:rStyle w:val="HTMLCode"/>
                <w:color w:val="000000"/>
              </w:rPr>
            </w:pPr>
            <w:r>
              <w:rPr>
                <w:rStyle w:val="HTMLCode"/>
                <w:color w:val="000000"/>
              </w:rPr>
              <w:t xml:space="preserve">  cout &lt;&lt; </w:t>
            </w:r>
            <w:r>
              <w:rPr>
                <w:rStyle w:val="HTMLKeyboard"/>
                <w:color w:val="600030"/>
              </w:rPr>
              <w:t>"What is your favorite team? "</w:t>
            </w:r>
            <w:r>
              <w:rPr>
                <w:rStyle w:val="HTMLCode"/>
                <w:color w:val="000000"/>
              </w:rPr>
              <w:t>;</w:t>
            </w:r>
          </w:p>
          <w:p w:rsidR="00DF5385" w:rsidRDefault="00DF5385" w:rsidP="00DF5385">
            <w:pPr>
              <w:pStyle w:val="HTMLPreformatted"/>
              <w:rPr>
                <w:rStyle w:val="HTMLCode"/>
                <w:color w:val="000000"/>
              </w:rPr>
            </w:pPr>
            <w:r>
              <w:rPr>
                <w:rStyle w:val="HTMLCode"/>
                <w:color w:val="000000"/>
              </w:rPr>
              <w:t xml:space="preserve">  getline (cin, mystr);</w:t>
            </w:r>
          </w:p>
          <w:p w:rsidR="00DF5385" w:rsidRDefault="00DF5385" w:rsidP="00DF5385">
            <w:pPr>
              <w:pStyle w:val="HTMLPreformatted"/>
              <w:rPr>
                <w:rStyle w:val="HTMLCode"/>
                <w:color w:val="000000"/>
              </w:rPr>
            </w:pPr>
            <w:r>
              <w:rPr>
                <w:rStyle w:val="HTMLCode"/>
                <w:color w:val="000000"/>
              </w:rPr>
              <w:t xml:space="preserve">  cout &lt;&lt; </w:t>
            </w:r>
            <w:r>
              <w:rPr>
                <w:rStyle w:val="HTMLKeyboard"/>
                <w:color w:val="600030"/>
              </w:rPr>
              <w:t>"I like "</w:t>
            </w:r>
            <w:r>
              <w:rPr>
                <w:rStyle w:val="HTMLCode"/>
                <w:color w:val="000000"/>
              </w:rPr>
              <w:t xml:space="preserve"> &lt;&lt; mystr &lt;&lt; </w:t>
            </w:r>
            <w:r>
              <w:rPr>
                <w:rStyle w:val="HTMLKeyboard"/>
                <w:color w:val="600030"/>
              </w:rPr>
              <w:t>" too!\n"</w:t>
            </w:r>
            <w:r>
              <w:rPr>
                <w:rStyle w:val="HTMLCode"/>
                <w:color w:val="000000"/>
              </w:rPr>
              <w:t>;</w:t>
            </w:r>
          </w:p>
          <w:p w:rsidR="00DF5385" w:rsidRDefault="00DF5385" w:rsidP="00DF5385">
            <w:pPr>
              <w:pStyle w:val="HTMLPreformatted"/>
              <w:rPr>
                <w:rStyle w:val="HTMLCode"/>
                <w:color w:val="000000"/>
              </w:rPr>
            </w:pPr>
            <w:r>
              <w:rPr>
                <w:rStyle w:val="HTMLCode"/>
                <w:color w:val="000000"/>
              </w:rPr>
              <w:t xml:space="preserve">  </w:t>
            </w:r>
            <w:r>
              <w:rPr>
                <w:rStyle w:val="HTMLVariable"/>
                <w:i w:val="0"/>
                <w:iCs w:val="0"/>
                <w:color w:val="0000B0"/>
              </w:rPr>
              <w:t>return</w:t>
            </w:r>
            <w:r>
              <w:rPr>
                <w:rStyle w:val="HTMLCode"/>
                <w:color w:val="000000"/>
              </w:rPr>
              <w:t xml:space="preserve"> 0;</w:t>
            </w:r>
          </w:p>
          <w:p w:rsidR="00DF5385" w:rsidRDefault="00DF5385" w:rsidP="00DF5385">
            <w:pPr>
              <w:pStyle w:val="HTMLPreformatted"/>
              <w:rPr>
                <w:color w:val="000000"/>
              </w:rPr>
            </w:pPr>
            <w:r>
              <w:rPr>
                <w:rStyle w:val="HTMLCode"/>
                <w:color w:val="000000"/>
              </w:rPr>
              <w:t>}</w:t>
            </w:r>
          </w:p>
        </w:tc>
        <w:tc>
          <w:tcPr>
            <w:tcW w:w="4942" w:type="dxa"/>
            <w:tcBorders>
              <w:top w:val="single" w:sz="6" w:space="0" w:color="C0C0C0"/>
              <w:left w:val="single" w:sz="6" w:space="0" w:color="C0C0C0"/>
              <w:bottom w:val="single" w:sz="6" w:space="0" w:color="C0C0C0"/>
              <w:right w:val="single" w:sz="6" w:space="0" w:color="C0C0C0"/>
            </w:tcBorders>
            <w:shd w:val="clear" w:color="auto" w:fill="E7E7E7"/>
            <w:hideMark/>
          </w:tcPr>
          <w:p w:rsidR="00DF5385" w:rsidRDefault="00DF5385" w:rsidP="00DF5385">
            <w:pPr>
              <w:pStyle w:val="HTMLPreformatted"/>
              <w:rPr>
                <w:rStyle w:val="HTMLSample"/>
                <w:color w:val="000000"/>
              </w:rPr>
            </w:pPr>
            <w:r>
              <w:rPr>
                <w:rStyle w:val="HTMLSample"/>
                <w:color w:val="000000"/>
              </w:rPr>
              <w:lastRenderedPageBreak/>
              <w:t>What's your name? Homer Simpson</w:t>
            </w:r>
          </w:p>
          <w:p w:rsidR="00DF5385" w:rsidRDefault="00DF5385" w:rsidP="00DF5385">
            <w:pPr>
              <w:pStyle w:val="HTMLPreformatted"/>
              <w:rPr>
                <w:rStyle w:val="HTMLSample"/>
                <w:color w:val="000000"/>
              </w:rPr>
            </w:pPr>
            <w:r>
              <w:rPr>
                <w:rStyle w:val="HTMLSample"/>
                <w:color w:val="000000"/>
              </w:rPr>
              <w:lastRenderedPageBreak/>
              <w:t>Hello Homer Simpson.</w:t>
            </w:r>
          </w:p>
          <w:p w:rsidR="00DF5385" w:rsidRDefault="00DF5385" w:rsidP="00DF5385">
            <w:pPr>
              <w:pStyle w:val="HTMLPreformatted"/>
              <w:rPr>
                <w:rStyle w:val="HTMLSample"/>
                <w:color w:val="000000"/>
              </w:rPr>
            </w:pPr>
            <w:r>
              <w:rPr>
                <w:rStyle w:val="HTMLSample"/>
                <w:color w:val="000000"/>
              </w:rPr>
              <w:t>What is your favorite team? The Isotopes</w:t>
            </w:r>
          </w:p>
          <w:p w:rsidR="00DF5385" w:rsidRDefault="00DF5385" w:rsidP="00DF5385">
            <w:pPr>
              <w:pStyle w:val="HTMLPreformatted"/>
              <w:rPr>
                <w:color w:val="000000"/>
              </w:rPr>
            </w:pPr>
            <w:r>
              <w:rPr>
                <w:rStyle w:val="HTMLSample"/>
                <w:color w:val="000000"/>
              </w:rPr>
              <w:t>I like The Isotopes too!</w:t>
            </w:r>
          </w:p>
        </w:tc>
      </w:tr>
    </w:tbl>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Pr="00DF5385" w:rsidRDefault="00DF5385" w:rsidP="00DF5385">
      <w:pPr>
        <w:spacing w:after="240"/>
        <w:rPr>
          <w:b/>
        </w:rPr>
      </w:pPr>
      <w:r w:rsidRPr="00DF5385">
        <w:rPr>
          <w:b/>
        </w:rPr>
        <w:t>Tasks</w:t>
      </w:r>
      <w:r>
        <w:rPr>
          <w:b/>
        </w:rPr>
        <w:t>:</w:t>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1.</w:t>
      </w:r>
      <w:r>
        <w:rPr>
          <w:rFonts w:ascii="Helvetica" w:hAnsi="Helvetica" w:cs="Helvetica"/>
          <w:sz w:val="26"/>
          <w:szCs w:val="26"/>
        </w:rPr>
        <w:t> Write a program in C++ to print a welcome text in a separate line. </w:t>
      </w:r>
      <w:r>
        <w:rPr>
          <w:rStyle w:val="Strong"/>
          <w:rFonts w:ascii="Helvetica" w:hAnsi="Helvetica" w:cs="Helvetica"/>
          <w:sz w:val="26"/>
          <w:szCs w:val="26"/>
        </w:rPr>
        <w:t xml:space="preserve"> 2.</w:t>
      </w:r>
      <w:r>
        <w:rPr>
          <w:rFonts w:ascii="Helvetica" w:hAnsi="Helvetica" w:cs="Helvetica"/>
          <w:sz w:val="26"/>
          <w:szCs w:val="26"/>
        </w:rPr>
        <w:t xml:space="preserve"> Write a program in C++ to print the sum of two numbers.  </w:t>
      </w:r>
      <w:r>
        <w:rPr>
          <w:rFonts w:ascii="Helvetica" w:hAnsi="Helvetica" w:cs="Helvetica"/>
          <w:sz w:val="26"/>
          <w:szCs w:val="26"/>
        </w:rPr>
        <w:br/>
        <w:t>Sample Output:</w:t>
      </w:r>
      <w:r>
        <w:rPr>
          <w:rFonts w:ascii="Helvetica" w:hAnsi="Helvetica" w:cs="Helvetica"/>
          <w:sz w:val="26"/>
          <w:szCs w:val="26"/>
        </w:rPr>
        <w:br/>
        <w:t>Print the sum of two numbers :</w:t>
      </w:r>
      <w:r>
        <w:rPr>
          <w:rFonts w:ascii="Helvetica" w:hAnsi="Helvetica" w:cs="Helvetica"/>
          <w:sz w:val="26"/>
          <w:szCs w:val="26"/>
        </w:rPr>
        <w:br/>
        <w:t>-----------------------------------</w:t>
      </w:r>
      <w:r>
        <w:rPr>
          <w:rFonts w:ascii="Helvetica" w:hAnsi="Helvetica" w:cs="Helvetica"/>
          <w:sz w:val="26"/>
          <w:szCs w:val="26"/>
        </w:rPr>
        <w:br/>
        <w:t>The sum of 29 and 30 is : 59</w:t>
      </w:r>
      <w:r>
        <w:rPr>
          <w:rFonts w:ascii="Helvetica" w:hAnsi="Helvetica" w:cs="Helvetica"/>
          <w:sz w:val="26"/>
          <w:szCs w:val="26"/>
        </w:rPr>
        <w:br/>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3.</w:t>
      </w:r>
      <w:r>
        <w:rPr>
          <w:rFonts w:ascii="Helvetica" w:hAnsi="Helvetica" w:cs="Helvetica"/>
          <w:sz w:val="26"/>
          <w:szCs w:val="26"/>
        </w:rPr>
        <w:t> Write a program in C++ to find Size of fundamental data types.  Sample Output:</w:t>
      </w:r>
      <w:r>
        <w:rPr>
          <w:rFonts w:ascii="Helvetica" w:hAnsi="Helvetica" w:cs="Helvetica"/>
          <w:sz w:val="26"/>
          <w:szCs w:val="26"/>
        </w:rPr>
        <w:br/>
        <w:t>Find Size of fundamental data types :</w:t>
      </w:r>
      <w:r>
        <w:rPr>
          <w:rFonts w:ascii="Helvetica" w:hAnsi="Helvetica" w:cs="Helvetica"/>
          <w:sz w:val="26"/>
          <w:szCs w:val="26"/>
        </w:rPr>
        <w:br/>
        <w:t>------------------------------------------</w:t>
      </w:r>
      <w:r>
        <w:rPr>
          <w:rFonts w:ascii="Helvetica" w:hAnsi="Helvetica" w:cs="Helvetica"/>
          <w:sz w:val="26"/>
          <w:szCs w:val="26"/>
        </w:rPr>
        <w:br/>
        <w:t>The sizeof(char) is : 1 bytes</w:t>
      </w:r>
      <w:r>
        <w:rPr>
          <w:rFonts w:ascii="Helvetica" w:hAnsi="Helvetica" w:cs="Helvetica"/>
          <w:sz w:val="26"/>
          <w:szCs w:val="26"/>
        </w:rPr>
        <w:br/>
        <w:t>The sizeof(short) is : 2 bytes</w:t>
      </w:r>
      <w:r>
        <w:rPr>
          <w:rFonts w:ascii="Helvetica" w:hAnsi="Helvetica" w:cs="Helvetica"/>
          <w:sz w:val="26"/>
          <w:szCs w:val="26"/>
        </w:rPr>
        <w:br/>
        <w:t>The sizeof(int) is : 4 bytes</w:t>
      </w:r>
      <w:r>
        <w:rPr>
          <w:rFonts w:ascii="Helvetica" w:hAnsi="Helvetica" w:cs="Helvetica"/>
          <w:sz w:val="26"/>
          <w:szCs w:val="26"/>
        </w:rPr>
        <w:br/>
        <w:t>The sizeof(long) is : 8 bytes</w:t>
      </w:r>
      <w:r>
        <w:rPr>
          <w:rFonts w:ascii="Helvetica" w:hAnsi="Helvetica" w:cs="Helvetica"/>
          <w:sz w:val="26"/>
          <w:szCs w:val="26"/>
        </w:rPr>
        <w:br/>
        <w:t>The sizeof(long long) is : 8 bytes</w:t>
      </w:r>
      <w:r>
        <w:rPr>
          <w:rFonts w:ascii="Helvetica" w:hAnsi="Helvetica" w:cs="Helvetica"/>
          <w:sz w:val="26"/>
          <w:szCs w:val="26"/>
        </w:rPr>
        <w:br/>
        <w:t>The sizeof(float) is : 4 bytes</w:t>
      </w:r>
      <w:r>
        <w:rPr>
          <w:rFonts w:ascii="Helvetica" w:hAnsi="Helvetica" w:cs="Helvetica"/>
          <w:sz w:val="26"/>
          <w:szCs w:val="26"/>
        </w:rPr>
        <w:br/>
        <w:t>The sizeof(double) is : 8 bytes</w:t>
      </w:r>
      <w:r>
        <w:rPr>
          <w:rFonts w:ascii="Helvetica" w:hAnsi="Helvetica" w:cs="Helvetica"/>
          <w:sz w:val="26"/>
          <w:szCs w:val="26"/>
        </w:rPr>
        <w:br/>
        <w:t>The sizeof(long double) is : 16 bytes</w:t>
      </w:r>
      <w:r>
        <w:rPr>
          <w:rFonts w:ascii="Helvetica" w:hAnsi="Helvetica" w:cs="Helvetica"/>
          <w:sz w:val="26"/>
          <w:szCs w:val="26"/>
        </w:rPr>
        <w:br/>
      </w:r>
      <w:r>
        <w:rPr>
          <w:rFonts w:ascii="Helvetica" w:hAnsi="Helvetica" w:cs="Helvetica"/>
          <w:sz w:val="26"/>
          <w:szCs w:val="26"/>
        </w:rPr>
        <w:lastRenderedPageBreak/>
        <w:t>The sizeof(bool) is : 1 bytes</w:t>
      </w:r>
      <w:r>
        <w:rPr>
          <w:rFonts w:ascii="Helvetica" w:hAnsi="Helvetica" w:cs="Helvetica"/>
          <w:sz w:val="26"/>
          <w:szCs w:val="26"/>
        </w:rPr>
        <w:br/>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4. </w:t>
      </w:r>
      <w:r>
        <w:rPr>
          <w:rFonts w:ascii="Helvetica" w:hAnsi="Helvetica" w:cs="Helvetica"/>
          <w:sz w:val="26"/>
          <w:szCs w:val="26"/>
        </w:rPr>
        <w:t>Write a program in C++ to print the sum of two numbers using variables.  Print the sum of two numbers :</w:t>
      </w:r>
      <w:r>
        <w:rPr>
          <w:rFonts w:ascii="Helvetica" w:hAnsi="Helvetica" w:cs="Helvetica"/>
          <w:sz w:val="26"/>
          <w:szCs w:val="26"/>
        </w:rPr>
        <w:br/>
        <w:t>-----------------------------------</w:t>
      </w:r>
      <w:r>
        <w:rPr>
          <w:rFonts w:ascii="Helvetica" w:hAnsi="Helvetica" w:cs="Helvetica"/>
          <w:sz w:val="26"/>
          <w:szCs w:val="26"/>
        </w:rPr>
        <w:br/>
        <w:t>The sum of 29 and 30 is : 59</w:t>
      </w:r>
      <w:r>
        <w:rPr>
          <w:rFonts w:ascii="Helvetica" w:hAnsi="Helvetica" w:cs="Helvetica"/>
          <w:sz w:val="26"/>
          <w:szCs w:val="26"/>
        </w:rPr>
        <w:br/>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5.</w:t>
      </w:r>
      <w:r>
        <w:rPr>
          <w:rFonts w:ascii="Helvetica" w:hAnsi="Helvetica" w:cs="Helvetica"/>
          <w:sz w:val="26"/>
          <w:szCs w:val="26"/>
        </w:rPr>
        <w:t> Write a program in C++ to check the upper and lower limits of integer.  Expected Output:</w:t>
      </w:r>
      <w:r>
        <w:rPr>
          <w:rFonts w:ascii="Helvetica" w:hAnsi="Helvetica" w:cs="Helvetica"/>
          <w:sz w:val="26"/>
          <w:szCs w:val="26"/>
        </w:rPr>
        <w:br/>
        <w:t>Check the upper and lower limits of integer :</w:t>
      </w:r>
      <w:r>
        <w:rPr>
          <w:rFonts w:ascii="Helvetica" w:hAnsi="Helvetica" w:cs="Helvetica"/>
          <w:sz w:val="26"/>
          <w:szCs w:val="26"/>
        </w:rPr>
        <w:br/>
        <w:t>--------------------------------------------------</w:t>
      </w:r>
      <w:r>
        <w:rPr>
          <w:rFonts w:ascii="Helvetica" w:hAnsi="Helvetica" w:cs="Helvetica"/>
          <w:sz w:val="26"/>
          <w:szCs w:val="26"/>
        </w:rPr>
        <w:br/>
        <w:t>The maximum limit of int data type : 2147483647</w:t>
      </w:r>
      <w:r>
        <w:rPr>
          <w:rFonts w:ascii="Helvetica" w:hAnsi="Helvetica" w:cs="Helvetica"/>
          <w:sz w:val="26"/>
          <w:szCs w:val="26"/>
        </w:rPr>
        <w:br/>
        <w:t>The minimum limit of int data type : -2147483648</w:t>
      </w:r>
      <w:r>
        <w:rPr>
          <w:rFonts w:ascii="Helvetica" w:hAnsi="Helvetica" w:cs="Helvetica"/>
          <w:sz w:val="26"/>
          <w:szCs w:val="26"/>
        </w:rPr>
        <w:br/>
        <w:t>The maximum limit of unsigned int data type : 4294967295</w:t>
      </w:r>
      <w:r>
        <w:rPr>
          <w:rFonts w:ascii="Helvetica" w:hAnsi="Helvetica" w:cs="Helvetica"/>
          <w:sz w:val="26"/>
          <w:szCs w:val="26"/>
        </w:rPr>
        <w:br/>
        <w:t>The maximum limit of long long data type : 9223372036854775807</w:t>
      </w:r>
      <w:r>
        <w:rPr>
          <w:rFonts w:ascii="Helvetica" w:hAnsi="Helvetica" w:cs="Helvetica"/>
          <w:sz w:val="26"/>
          <w:szCs w:val="26"/>
        </w:rPr>
        <w:br/>
        <w:t>The minimum limit of long long data type : -9223372036854775808</w:t>
      </w:r>
      <w:r>
        <w:rPr>
          <w:rFonts w:ascii="Helvetica" w:hAnsi="Helvetica" w:cs="Helvetica"/>
          <w:sz w:val="26"/>
          <w:szCs w:val="26"/>
        </w:rPr>
        <w:br/>
        <w:t>The maximum limit of unsigned long long data type : 18446744073709551615</w:t>
      </w:r>
      <w:r>
        <w:rPr>
          <w:rFonts w:ascii="Helvetica" w:hAnsi="Helvetica" w:cs="Helvetica"/>
          <w:sz w:val="26"/>
          <w:szCs w:val="26"/>
        </w:rPr>
        <w:br/>
        <w:t>The Bits contain in char data type : 8</w:t>
      </w:r>
      <w:r>
        <w:rPr>
          <w:rFonts w:ascii="Helvetica" w:hAnsi="Helvetica" w:cs="Helvetica"/>
          <w:sz w:val="26"/>
          <w:szCs w:val="26"/>
        </w:rPr>
        <w:br/>
        <w:t>The maximum limit of char data type : 127</w:t>
      </w:r>
      <w:r>
        <w:rPr>
          <w:rFonts w:ascii="Helvetica" w:hAnsi="Helvetica" w:cs="Helvetica"/>
          <w:sz w:val="26"/>
          <w:szCs w:val="26"/>
        </w:rPr>
        <w:br/>
        <w:t>The minimum limit of char data type : -128</w:t>
      </w:r>
      <w:r>
        <w:rPr>
          <w:rFonts w:ascii="Helvetica" w:hAnsi="Helvetica" w:cs="Helvetica"/>
          <w:sz w:val="26"/>
          <w:szCs w:val="26"/>
        </w:rPr>
        <w:br/>
        <w:t>The maximum limit of signed char data type : 127</w:t>
      </w:r>
      <w:r>
        <w:rPr>
          <w:rFonts w:ascii="Helvetica" w:hAnsi="Helvetica" w:cs="Helvetica"/>
          <w:sz w:val="26"/>
          <w:szCs w:val="26"/>
        </w:rPr>
        <w:br/>
        <w:t>The minimum limit of signed char data type : -128</w:t>
      </w:r>
      <w:r>
        <w:rPr>
          <w:rFonts w:ascii="Helvetica" w:hAnsi="Helvetica" w:cs="Helvetica"/>
          <w:sz w:val="26"/>
          <w:szCs w:val="26"/>
        </w:rPr>
        <w:br/>
        <w:t>The maximum limit of unsigned char data type : 255</w:t>
      </w:r>
      <w:r>
        <w:rPr>
          <w:rFonts w:ascii="Helvetica" w:hAnsi="Helvetica" w:cs="Helvetica"/>
          <w:sz w:val="26"/>
          <w:szCs w:val="26"/>
        </w:rPr>
        <w:br/>
        <w:t>The minimum limit of short data type : -32768</w:t>
      </w:r>
      <w:r>
        <w:rPr>
          <w:rFonts w:ascii="Helvetica" w:hAnsi="Helvetica" w:cs="Helvetica"/>
          <w:sz w:val="26"/>
          <w:szCs w:val="26"/>
        </w:rPr>
        <w:br/>
        <w:t>The maximum limit of short data type : 32767</w:t>
      </w:r>
      <w:r>
        <w:rPr>
          <w:rFonts w:ascii="Helvetica" w:hAnsi="Helvetica" w:cs="Helvetica"/>
          <w:sz w:val="26"/>
          <w:szCs w:val="26"/>
        </w:rPr>
        <w:br/>
        <w:t>The maximum limit of unsigned short data type : 65535</w:t>
      </w:r>
      <w:r>
        <w:rPr>
          <w:rFonts w:ascii="Helvetica" w:hAnsi="Helvetica" w:cs="Helvetica"/>
          <w:sz w:val="26"/>
          <w:szCs w:val="26"/>
        </w:rPr>
        <w:br/>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6.</w:t>
      </w:r>
      <w:r>
        <w:rPr>
          <w:rFonts w:ascii="Helvetica" w:hAnsi="Helvetica" w:cs="Helvetica"/>
          <w:sz w:val="26"/>
          <w:szCs w:val="26"/>
        </w:rPr>
        <w:t xml:space="preserve"> Write a program in C++ to check whether the primitive values crossing the limits or not.  </w:t>
      </w:r>
      <w:r>
        <w:rPr>
          <w:rFonts w:ascii="Helvetica" w:hAnsi="Helvetica" w:cs="Helvetica"/>
          <w:sz w:val="26"/>
          <w:szCs w:val="26"/>
        </w:rPr>
        <w:br/>
        <w:t>Check whether the primitive values crossing the limits or not :</w:t>
      </w:r>
      <w:r>
        <w:rPr>
          <w:rFonts w:ascii="Helvetica" w:hAnsi="Helvetica" w:cs="Helvetica"/>
          <w:sz w:val="26"/>
          <w:szCs w:val="26"/>
        </w:rPr>
        <w:br/>
        <w:t>--------------------------------------------------------------------</w:t>
      </w:r>
      <w:r>
        <w:rPr>
          <w:rFonts w:ascii="Helvetica" w:hAnsi="Helvetica" w:cs="Helvetica"/>
          <w:sz w:val="26"/>
          <w:szCs w:val="26"/>
        </w:rPr>
        <w:br/>
        <w:t>The Gender is : F</w:t>
      </w:r>
      <w:r>
        <w:rPr>
          <w:rFonts w:ascii="Helvetica" w:hAnsi="Helvetica" w:cs="Helvetica"/>
          <w:sz w:val="26"/>
          <w:szCs w:val="26"/>
        </w:rPr>
        <w:br/>
        <w:t>Is she married? : 1</w:t>
      </w:r>
      <w:r>
        <w:rPr>
          <w:rFonts w:ascii="Helvetica" w:hAnsi="Helvetica" w:cs="Helvetica"/>
          <w:sz w:val="26"/>
          <w:szCs w:val="26"/>
        </w:rPr>
        <w:br/>
      </w:r>
      <w:r>
        <w:rPr>
          <w:rFonts w:ascii="Helvetica" w:hAnsi="Helvetica" w:cs="Helvetica"/>
          <w:sz w:val="26"/>
          <w:szCs w:val="26"/>
        </w:rPr>
        <w:lastRenderedPageBreak/>
        <w:t>Number of sons she has : 2</w:t>
      </w:r>
      <w:r>
        <w:rPr>
          <w:rFonts w:ascii="Helvetica" w:hAnsi="Helvetica" w:cs="Helvetica"/>
          <w:sz w:val="26"/>
          <w:szCs w:val="26"/>
        </w:rPr>
        <w:br/>
        <w:t>Year of her appointment : 2009</w:t>
      </w:r>
      <w:r>
        <w:rPr>
          <w:rFonts w:ascii="Helvetica" w:hAnsi="Helvetica" w:cs="Helvetica"/>
          <w:sz w:val="26"/>
          <w:szCs w:val="26"/>
        </w:rPr>
        <w:br/>
        <w:t>Salary for a year : 1500000</w:t>
      </w:r>
      <w:r>
        <w:rPr>
          <w:rFonts w:ascii="Helvetica" w:hAnsi="Helvetica" w:cs="Helvetica"/>
          <w:sz w:val="26"/>
          <w:szCs w:val="26"/>
        </w:rPr>
        <w:br/>
        <w:t>Height is : 79.48</w:t>
      </w:r>
      <w:r>
        <w:rPr>
          <w:rFonts w:ascii="Helvetica" w:hAnsi="Helvetica" w:cs="Helvetica"/>
          <w:sz w:val="26"/>
          <w:szCs w:val="26"/>
        </w:rPr>
        <w:br/>
        <w:t>GPA is 4.69</w:t>
      </w:r>
      <w:r>
        <w:rPr>
          <w:rFonts w:ascii="Helvetica" w:hAnsi="Helvetica" w:cs="Helvetica"/>
          <w:sz w:val="26"/>
          <w:szCs w:val="26"/>
        </w:rPr>
        <w:br/>
        <w:t>Salary drawn upto : 12047235</w:t>
      </w:r>
      <w:r>
        <w:rPr>
          <w:rFonts w:ascii="Helvetica" w:hAnsi="Helvetica" w:cs="Helvetica"/>
          <w:sz w:val="26"/>
          <w:szCs w:val="26"/>
        </w:rPr>
        <w:br/>
        <w:t>Balance till : 995324987</w:t>
      </w:r>
      <w:r>
        <w:rPr>
          <w:rFonts w:ascii="Helvetica" w:hAnsi="Helvetica" w:cs="Helvetica"/>
          <w:sz w:val="26"/>
          <w:szCs w:val="26"/>
        </w:rPr>
        <w:br/>
      </w:r>
    </w:p>
    <w:p w:rsidR="00DF5385" w:rsidRDefault="00DF5385" w:rsidP="00DF5385">
      <w:pPr>
        <w:pStyle w:val="NormalWeb"/>
        <w:shd w:val="clear" w:color="auto" w:fill="FFFFFF"/>
        <w:spacing w:before="0" w:beforeAutospacing="0" w:after="240" w:afterAutospacing="0" w:line="360" w:lineRule="atLeast"/>
        <w:rPr>
          <w:rFonts w:ascii="Helvetica" w:hAnsi="Helvetica" w:cs="Helvetica"/>
          <w:sz w:val="26"/>
          <w:szCs w:val="26"/>
        </w:rPr>
      </w:pPr>
      <w:r>
        <w:rPr>
          <w:rStyle w:val="Strong"/>
          <w:rFonts w:ascii="Helvetica" w:hAnsi="Helvetica" w:cs="Helvetica"/>
          <w:sz w:val="26"/>
          <w:szCs w:val="26"/>
        </w:rPr>
        <w:t>7.</w:t>
      </w:r>
      <w:r>
        <w:rPr>
          <w:rFonts w:ascii="Helvetica" w:hAnsi="Helvetica" w:cs="Helvetica"/>
          <w:sz w:val="26"/>
          <w:szCs w:val="26"/>
        </w:rPr>
        <w:t xml:space="preserve"> Write a program in C++ to display various type or arithmetic operation using mixed data type </w:t>
      </w:r>
      <w:r>
        <w:rPr>
          <w:rFonts w:ascii="Helvetica" w:hAnsi="Helvetica" w:cs="Helvetica"/>
          <w:sz w:val="26"/>
          <w:szCs w:val="26"/>
        </w:rPr>
        <w:br/>
        <w:t>Sample output:</w:t>
      </w:r>
      <w:r>
        <w:rPr>
          <w:rFonts w:ascii="Helvetica" w:hAnsi="Helvetica" w:cs="Helvetica"/>
          <w:sz w:val="26"/>
          <w:szCs w:val="26"/>
        </w:rPr>
        <w:br/>
        <w:t>Display arithmetic operations with mixed data type :</w:t>
      </w:r>
      <w:r>
        <w:rPr>
          <w:rFonts w:ascii="Helvetica" w:hAnsi="Helvetica" w:cs="Helvetica"/>
          <w:sz w:val="26"/>
          <w:szCs w:val="26"/>
        </w:rPr>
        <w:br/>
        <w:t>---------------------------------------------------------</w:t>
      </w:r>
      <w:r>
        <w:rPr>
          <w:rFonts w:ascii="Helvetica" w:hAnsi="Helvetica" w:cs="Helvetica"/>
          <w:sz w:val="26"/>
          <w:szCs w:val="26"/>
        </w:rPr>
        <w:br/>
        <w:t>5 + 7 = 12</w:t>
      </w:r>
      <w:r>
        <w:rPr>
          <w:rFonts w:ascii="Helvetica" w:hAnsi="Helvetica" w:cs="Helvetica"/>
          <w:sz w:val="26"/>
          <w:szCs w:val="26"/>
        </w:rPr>
        <w:br/>
        <w:t>3.7 + 8.0 = 11.7</w:t>
      </w:r>
      <w:r>
        <w:rPr>
          <w:rFonts w:ascii="Helvetica" w:hAnsi="Helvetica" w:cs="Helvetica"/>
          <w:sz w:val="26"/>
          <w:szCs w:val="26"/>
        </w:rPr>
        <w:br/>
        <w:t>5 + 8.0 = 13.0</w:t>
      </w:r>
      <w:r>
        <w:rPr>
          <w:rFonts w:ascii="Helvetica" w:hAnsi="Helvetica" w:cs="Helvetica"/>
          <w:sz w:val="26"/>
          <w:szCs w:val="26"/>
        </w:rPr>
        <w:br/>
        <w:t>5 - 7 = -2</w:t>
      </w:r>
      <w:r>
        <w:rPr>
          <w:rFonts w:ascii="Helvetica" w:hAnsi="Helvetica" w:cs="Helvetica"/>
          <w:sz w:val="26"/>
          <w:szCs w:val="26"/>
        </w:rPr>
        <w:br/>
        <w:t>3.7 - 8.0 = -4.3</w:t>
      </w:r>
      <w:r>
        <w:rPr>
          <w:rFonts w:ascii="Helvetica" w:hAnsi="Helvetica" w:cs="Helvetica"/>
          <w:sz w:val="26"/>
          <w:szCs w:val="26"/>
        </w:rPr>
        <w:br/>
        <w:t>5 - 8.0 = -3.0</w:t>
      </w:r>
      <w:r>
        <w:rPr>
          <w:rFonts w:ascii="Helvetica" w:hAnsi="Helvetica" w:cs="Helvetica"/>
          <w:sz w:val="26"/>
          <w:szCs w:val="26"/>
        </w:rPr>
        <w:br/>
        <w:t>5 * 7 = 35</w:t>
      </w:r>
      <w:r>
        <w:rPr>
          <w:rFonts w:ascii="Helvetica" w:hAnsi="Helvetica" w:cs="Helvetica"/>
          <w:sz w:val="26"/>
          <w:szCs w:val="26"/>
        </w:rPr>
        <w:br/>
        <w:t>3.7 * 8.0 = 29.6</w:t>
      </w:r>
      <w:r>
        <w:rPr>
          <w:rFonts w:ascii="Helvetica" w:hAnsi="Helvetica" w:cs="Helvetica"/>
          <w:sz w:val="26"/>
          <w:szCs w:val="26"/>
        </w:rPr>
        <w:br/>
        <w:t>5 * 8.0 = 40.0</w:t>
      </w:r>
      <w:r>
        <w:rPr>
          <w:rFonts w:ascii="Helvetica" w:hAnsi="Helvetica" w:cs="Helvetica"/>
          <w:sz w:val="26"/>
          <w:szCs w:val="26"/>
        </w:rPr>
        <w:br/>
        <w:t>5 / 7 = 0</w:t>
      </w:r>
      <w:r>
        <w:rPr>
          <w:rFonts w:ascii="Helvetica" w:hAnsi="Helvetica" w:cs="Helvetica"/>
          <w:sz w:val="26"/>
          <w:szCs w:val="26"/>
        </w:rPr>
        <w:br/>
        <w:t>3.7 / 8.0 = 0.5</w:t>
      </w:r>
      <w:r>
        <w:rPr>
          <w:rFonts w:ascii="Helvetica" w:hAnsi="Helvetica" w:cs="Helvetica"/>
          <w:sz w:val="26"/>
          <w:szCs w:val="26"/>
        </w:rPr>
        <w:br/>
        <w:t>5 / 8.0 = 0.6</w:t>
      </w: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rPr>
          <w:b/>
          <w:sz w:val="36"/>
        </w:rPr>
      </w:pPr>
      <w:r>
        <w:tab/>
      </w:r>
      <w:r>
        <w:tab/>
      </w:r>
      <w:r>
        <w:tab/>
      </w:r>
      <w:r>
        <w:tab/>
      </w:r>
      <w:r>
        <w:tab/>
      </w:r>
      <w:r w:rsidRPr="00DF5385">
        <w:rPr>
          <w:b/>
          <w:sz w:val="36"/>
        </w:rPr>
        <w:t>Lab 8</w:t>
      </w:r>
    </w:p>
    <w:p w:rsidR="00DF5385" w:rsidRDefault="00DF5385" w:rsidP="00DF5385">
      <w:pPr>
        <w:spacing w:after="240"/>
        <w:ind w:left="1440" w:firstLine="720"/>
        <w:rPr>
          <w:b/>
          <w:sz w:val="36"/>
        </w:rPr>
      </w:pPr>
      <w:r>
        <w:rPr>
          <w:b/>
          <w:sz w:val="36"/>
        </w:rPr>
        <w:t>Conditions: IF ELSE statements</w:t>
      </w:r>
    </w:p>
    <w:p w:rsidR="00DF5385" w:rsidRDefault="00EE38BC"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w:t>
      </w:r>
      <w:r w:rsidR="00DF5385">
        <w:rPr>
          <w:rFonts w:ascii="Arial" w:hAnsi="Arial" w:cs="Arial"/>
          <w:sz w:val="27"/>
          <w:szCs w:val="27"/>
        </w:rPr>
        <w:t>n computer programming, we use the </w:t>
      </w:r>
      <w:r w:rsidR="00DF5385">
        <w:rPr>
          <w:rStyle w:val="HTMLCode"/>
          <w:rFonts w:ascii="Consolas" w:hAnsi="Consolas"/>
          <w:sz w:val="21"/>
          <w:szCs w:val="21"/>
          <w:bdr w:val="single" w:sz="6" w:space="0" w:color="D3DCE6" w:frame="1"/>
        </w:rPr>
        <w:t>if</w:t>
      </w:r>
      <w:r w:rsidR="00DF5385">
        <w:rPr>
          <w:rFonts w:ascii="Arial" w:hAnsi="Arial" w:cs="Arial"/>
          <w:sz w:val="27"/>
          <w:szCs w:val="27"/>
        </w:rPr>
        <w:t> statement to run a block code only when a certain condition is met.</w:t>
      </w:r>
    </w:p>
    <w:p w:rsidR="00DF5385" w:rsidRDefault="00DF5385" w:rsidP="00DF5385">
      <w:pPr>
        <w:pStyle w:val="NormalWeb"/>
        <w:shd w:val="clear" w:color="auto" w:fill="F9FAFC"/>
        <w:spacing w:before="0" w:beforeAutospacing="0" w:after="240" w:afterAutospacing="0" w:line="450" w:lineRule="atLeast"/>
        <w:rPr>
          <w:rFonts w:ascii="Arial" w:hAnsi="Arial" w:cs="Arial"/>
          <w:sz w:val="27"/>
          <w:szCs w:val="27"/>
        </w:rPr>
      </w:pPr>
      <w:r>
        <w:rPr>
          <w:rFonts w:ascii="Arial" w:hAnsi="Arial" w:cs="Arial"/>
          <w:sz w:val="27"/>
          <w:szCs w:val="27"/>
        </w:rPr>
        <w:t>For example, assigning grades (A, B, C) based on marks obtained by a student.</w:t>
      </w:r>
    </w:p>
    <w:p w:rsidR="00DF5385" w:rsidRDefault="00DF5385" w:rsidP="008B4DBC">
      <w:pPr>
        <w:widowControl/>
        <w:numPr>
          <w:ilvl w:val="0"/>
          <w:numId w:val="59"/>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the percentage is above </w:t>
      </w:r>
      <w:r>
        <w:rPr>
          <w:rStyle w:val="Strong"/>
          <w:rFonts w:ascii="Arial" w:hAnsi="Arial" w:cs="Arial"/>
          <w:sz w:val="27"/>
          <w:szCs w:val="27"/>
        </w:rPr>
        <w:t>90</w:t>
      </w:r>
      <w:r>
        <w:rPr>
          <w:rFonts w:ascii="Arial" w:hAnsi="Arial" w:cs="Arial"/>
          <w:sz w:val="27"/>
          <w:szCs w:val="27"/>
        </w:rPr>
        <w:t>, assign grade </w:t>
      </w:r>
      <w:r>
        <w:rPr>
          <w:rStyle w:val="Strong"/>
          <w:rFonts w:ascii="Arial" w:hAnsi="Arial" w:cs="Arial"/>
          <w:sz w:val="27"/>
          <w:szCs w:val="27"/>
        </w:rPr>
        <w:t>A</w:t>
      </w:r>
    </w:p>
    <w:p w:rsidR="00DF5385" w:rsidRDefault="00DF5385" w:rsidP="008B4DBC">
      <w:pPr>
        <w:widowControl/>
        <w:numPr>
          <w:ilvl w:val="0"/>
          <w:numId w:val="59"/>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the percentage is above </w:t>
      </w:r>
      <w:r>
        <w:rPr>
          <w:rStyle w:val="Strong"/>
          <w:rFonts w:ascii="Arial" w:hAnsi="Arial" w:cs="Arial"/>
          <w:sz w:val="27"/>
          <w:szCs w:val="27"/>
        </w:rPr>
        <w:t>75</w:t>
      </w:r>
      <w:r>
        <w:rPr>
          <w:rFonts w:ascii="Arial" w:hAnsi="Arial" w:cs="Arial"/>
          <w:sz w:val="27"/>
          <w:szCs w:val="27"/>
        </w:rPr>
        <w:t>, assign grade </w:t>
      </w:r>
      <w:r>
        <w:rPr>
          <w:rStyle w:val="Strong"/>
          <w:rFonts w:ascii="Arial" w:hAnsi="Arial" w:cs="Arial"/>
          <w:sz w:val="27"/>
          <w:szCs w:val="27"/>
        </w:rPr>
        <w:t>B</w:t>
      </w:r>
    </w:p>
    <w:p w:rsidR="00DF5385" w:rsidRDefault="00DF5385" w:rsidP="008B4DBC">
      <w:pPr>
        <w:widowControl/>
        <w:numPr>
          <w:ilvl w:val="0"/>
          <w:numId w:val="59"/>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the percentage is above </w:t>
      </w:r>
      <w:r>
        <w:rPr>
          <w:rStyle w:val="Strong"/>
          <w:rFonts w:ascii="Arial" w:hAnsi="Arial" w:cs="Arial"/>
          <w:sz w:val="27"/>
          <w:szCs w:val="27"/>
        </w:rPr>
        <w:t>65</w:t>
      </w:r>
      <w:r>
        <w:rPr>
          <w:rFonts w:ascii="Arial" w:hAnsi="Arial" w:cs="Arial"/>
          <w:sz w:val="27"/>
          <w:szCs w:val="27"/>
        </w:rPr>
        <w:t>, assign grade </w:t>
      </w:r>
      <w:r>
        <w:rPr>
          <w:rStyle w:val="Strong"/>
          <w:rFonts w:ascii="Arial" w:hAnsi="Arial" w:cs="Arial"/>
          <w:sz w:val="27"/>
          <w:szCs w:val="27"/>
        </w:rPr>
        <w:t>C</w:t>
      </w:r>
    </w:p>
    <w:p w:rsidR="00DF5385" w:rsidRDefault="00A21A02" w:rsidP="00DF5385">
      <w:pPr>
        <w:spacing w:before="600" w:after="600"/>
        <w:rPr>
          <w:sz w:val="24"/>
          <w:szCs w:val="24"/>
        </w:rPr>
      </w:pPr>
      <w:r>
        <w:pict>
          <v:rect id="_x0000_i1025" style="width:0;height:0" o:hralign="center" o:hrstd="t" o:hrnoshade="t" o:hr="t" fillcolor="#25265e" stroked="f"/>
        </w:pic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There are three forms of </w:t>
      </w:r>
      <w:r>
        <w:rPr>
          <w:rStyle w:val="HTMLCode"/>
          <w:rFonts w:ascii="Consolas" w:hAnsi="Consolas"/>
          <w:sz w:val="21"/>
          <w:szCs w:val="21"/>
          <w:bdr w:val="single" w:sz="6" w:space="0" w:color="D3DCE6" w:frame="1"/>
        </w:rPr>
        <w:t>if...else</w:t>
      </w:r>
      <w:r>
        <w:rPr>
          <w:rFonts w:ascii="Arial" w:hAnsi="Arial" w:cs="Arial"/>
          <w:sz w:val="27"/>
          <w:szCs w:val="27"/>
        </w:rPr>
        <w:t> statements in C++.</w:t>
      </w:r>
    </w:p>
    <w:p w:rsidR="00DF5385" w:rsidRDefault="00DF5385" w:rsidP="008B4DBC">
      <w:pPr>
        <w:widowControl/>
        <w:numPr>
          <w:ilvl w:val="0"/>
          <w:numId w:val="60"/>
        </w:numPr>
        <w:shd w:val="clear" w:color="auto" w:fill="F9FAFC"/>
        <w:autoSpaceDE/>
        <w:autoSpaceDN/>
        <w:spacing w:line="450" w:lineRule="atLeast"/>
        <w:ind w:left="0"/>
        <w:rPr>
          <w:rFonts w:ascii="Arial" w:hAnsi="Arial" w:cs="Arial"/>
          <w:sz w:val="27"/>
          <w:szCs w:val="27"/>
        </w:rPr>
      </w:pPr>
      <w:r>
        <w:rPr>
          <w:rStyle w:val="HTMLCode"/>
          <w:rFonts w:ascii="Consolas" w:hAnsi="Consolas"/>
          <w:sz w:val="21"/>
          <w:szCs w:val="21"/>
          <w:bdr w:val="single" w:sz="6" w:space="0" w:color="D3DCE6" w:frame="1"/>
        </w:rPr>
        <w:t>if</w:t>
      </w:r>
      <w:r>
        <w:rPr>
          <w:rFonts w:ascii="Arial" w:hAnsi="Arial" w:cs="Arial"/>
          <w:sz w:val="27"/>
          <w:szCs w:val="27"/>
        </w:rPr>
        <w:t> statement</w:t>
      </w:r>
    </w:p>
    <w:p w:rsidR="00DF5385" w:rsidRDefault="00DF5385" w:rsidP="008B4DBC">
      <w:pPr>
        <w:widowControl/>
        <w:numPr>
          <w:ilvl w:val="0"/>
          <w:numId w:val="60"/>
        </w:numPr>
        <w:shd w:val="clear" w:color="auto" w:fill="F9FAFC"/>
        <w:autoSpaceDE/>
        <w:autoSpaceDN/>
        <w:spacing w:line="450" w:lineRule="atLeast"/>
        <w:ind w:left="0"/>
        <w:rPr>
          <w:rFonts w:ascii="Arial" w:hAnsi="Arial" w:cs="Arial"/>
          <w:sz w:val="27"/>
          <w:szCs w:val="27"/>
        </w:rPr>
      </w:pPr>
      <w:r>
        <w:rPr>
          <w:rStyle w:val="HTMLCode"/>
          <w:rFonts w:ascii="Consolas" w:hAnsi="Consolas"/>
          <w:sz w:val="21"/>
          <w:szCs w:val="21"/>
          <w:bdr w:val="single" w:sz="6" w:space="0" w:color="D3DCE6" w:frame="1"/>
        </w:rPr>
        <w:t>if...else</w:t>
      </w:r>
      <w:r>
        <w:rPr>
          <w:rFonts w:ascii="Arial" w:hAnsi="Arial" w:cs="Arial"/>
          <w:sz w:val="27"/>
          <w:szCs w:val="27"/>
        </w:rPr>
        <w:t> statement</w:t>
      </w:r>
    </w:p>
    <w:p w:rsidR="00DF5385" w:rsidRDefault="00DF5385" w:rsidP="008B4DBC">
      <w:pPr>
        <w:widowControl/>
        <w:numPr>
          <w:ilvl w:val="0"/>
          <w:numId w:val="60"/>
        </w:numPr>
        <w:shd w:val="clear" w:color="auto" w:fill="F9FAFC"/>
        <w:autoSpaceDE/>
        <w:autoSpaceDN/>
        <w:spacing w:line="450" w:lineRule="atLeast"/>
        <w:ind w:left="0"/>
        <w:rPr>
          <w:rFonts w:ascii="Arial" w:hAnsi="Arial" w:cs="Arial"/>
          <w:sz w:val="27"/>
          <w:szCs w:val="27"/>
        </w:rPr>
      </w:pPr>
      <w:r>
        <w:rPr>
          <w:rStyle w:val="HTMLCode"/>
          <w:rFonts w:ascii="Consolas" w:hAnsi="Consolas"/>
          <w:sz w:val="21"/>
          <w:szCs w:val="21"/>
          <w:bdr w:val="single" w:sz="6" w:space="0" w:color="D3DCE6" w:frame="1"/>
        </w:rPr>
        <w:t>if...else if...else</w:t>
      </w:r>
      <w:r>
        <w:rPr>
          <w:rFonts w:ascii="Arial" w:hAnsi="Arial" w:cs="Arial"/>
          <w:sz w:val="27"/>
          <w:szCs w:val="27"/>
        </w:rPr>
        <w:t> statement</w:t>
      </w:r>
    </w:p>
    <w:p w:rsidR="00DF5385" w:rsidRDefault="00A21A02" w:rsidP="00DF5385">
      <w:pPr>
        <w:spacing w:before="600" w:after="600"/>
        <w:rPr>
          <w:sz w:val="24"/>
          <w:szCs w:val="24"/>
        </w:rPr>
      </w:pPr>
      <w:r>
        <w:pict>
          <v:rect id="_x0000_i1026" style="width:0;height:0" o:hralign="center" o:hrstd="t" o:hrnoshade="t" o:hr="t" fillcolor="#25265e" stroked="f"/>
        </w:pict>
      </w:r>
    </w:p>
    <w:p w:rsidR="00DF5385" w:rsidRDefault="00DF5385" w:rsidP="00EE38BC">
      <w:pPr>
        <w:pStyle w:val="Heading2"/>
        <w:shd w:val="clear" w:color="auto" w:fill="F9FAFC"/>
        <w:spacing w:before="0" w:after="180" w:line="540" w:lineRule="atLeast"/>
        <w:ind w:left="0"/>
        <w:jc w:val="left"/>
        <w:rPr>
          <w:rFonts w:ascii="Arial" w:hAnsi="Arial" w:cs="Arial"/>
          <w:color w:val="25265E"/>
        </w:rPr>
      </w:pPr>
      <w:r>
        <w:rPr>
          <w:rFonts w:ascii="Arial" w:hAnsi="Arial" w:cs="Arial"/>
          <w:color w:val="25265E"/>
        </w:rPr>
        <w:t>C++ if Statement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The syntax of the </w:t>
      </w:r>
      <w:r>
        <w:rPr>
          <w:rStyle w:val="HTMLCode"/>
          <w:rFonts w:ascii="Consolas" w:hAnsi="Consolas"/>
          <w:sz w:val="21"/>
          <w:szCs w:val="21"/>
          <w:bdr w:val="single" w:sz="6" w:space="0" w:color="D3DCE6" w:frame="1"/>
        </w:rPr>
        <w:t>if</w:t>
      </w:r>
      <w:r>
        <w:rPr>
          <w:rFonts w:ascii="Arial" w:hAnsi="Arial" w:cs="Arial"/>
          <w:sz w:val="27"/>
          <w:szCs w:val="27"/>
        </w:rPr>
        <w:t> statement is: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body of if statement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lastRenderedPageBreak/>
        <w:t>The </w:t>
      </w:r>
      <w:r>
        <w:rPr>
          <w:rStyle w:val="HTMLCode"/>
          <w:rFonts w:ascii="Consolas" w:hAnsi="Consolas"/>
          <w:sz w:val="21"/>
          <w:szCs w:val="21"/>
          <w:bdr w:val="single" w:sz="6" w:space="0" w:color="D3DCE6" w:frame="1"/>
        </w:rPr>
        <w:t>if</w:t>
      </w:r>
      <w:r>
        <w:rPr>
          <w:rFonts w:ascii="Arial" w:hAnsi="Arial" w:cs="Arial"/>
          <w:sz w:val="27"/>
          <w:szCs w:val="27"/>
        </w:rPr>
        <w:t> statement evaluates the </w:t>
      </w:r>
      <w:r>
        <w:rPr>
          <w:rStyle w:val="HTMLCode"/>
          <w:rFonts w:ascii="Consolas" w:hAnsi="Consolas"/>
          <w:sz w:val="21"/>
          <w:szCs w:val="21"/>
          <w:bdr w:val="single" w:sz="6" w:space="0" w:color="D3DCE6" w:frame="1"/>
        </w:rPr>
        <w:t>condition</w:t>
      </w:r>
      <w:r>
        <w:rPr>
          <w:rFonts w:ascii="Arial" w:hAnsi="Arial" w:cs="Arial"/>
          <w:sz w:val="27"/>
          <w:szCs w:val="27"/>
        </w:rPr>
        <w:t> inside the parentheses </w:t>
      </w:r>
      <w:r>
        <w:rPr>
          <w:rStyle w:val="HTMLCode"/>
          <w:rFonts w:ascii="Consolas" w:hAnsi="Consolas"/>
          <w:sz w:val="21"/>
          <w:szCs w:val="21"/>
          <w:bdr w:val="single" w:sz="6" w:space="0" w:color="D3DCE6" w:frame="1"/>
        </w:rPr>
        <w:t>( )</w:t>
      </w:r>
      <w:r>
        <w:rPr>
          <w:rFonts w:ascii="Arial" w:hAnsi="Arial" w:cs="Arial"/>
          <w:sz w:val="27"/>
          <w:szCs w:val="27"/>
        </w:rPr>
        <w:t>.</w:t>
      </w:r>
    </w:p>
    <w:p w:rsidR="00DF5385" w:rsidRDefault="00DF5385" w:rsidP="008B4DBC">
      <w:pPr>
        <w:widowControl/>
        <w:numPr>
          <w:ilvl w:val="0"/>
          <w:numId w:val="61"/>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the </w:t>
      </w:r>
      <w:r>
        <w:rPr>
          <w:rStyle w:val="HTMLCode"/>
          <w:rFonts w:ascii="Consolas" w:hAnsi="Consolas"/>
          <w:sz w:val="21"/>
          <w:szCs w:val="21"/>
          <w:bdr w:val="single" w:sz="6" w:space="0" w:color="D3DCE6" w:frame="1"/>
        </w:rPr>
        <w:t>condition</w:t>
      </w:r>
      <w:r>
        <w:rPr>
          <w:rFonts w:ascii="Arial" w:hAnsi="Arial" w:cs="Arial"/>
          <w:sz w:val="27"/>
          <w:szCs w:val="27"/>
        </w:rPr>
        <w:t> evaluates to </w:t>
      </w:r>
      <w:r>
        <w:rPr>
          <w:rStyle w:val="HTMLCode"/>
          <w:rFonts w:ascii="Consolas" w:hAnsi="Consolas"/>
          <w:sz w:val="21"/>
          <w:szCs w:val="21"/>
          <w:bdr w:val="single" w:sz="6" w:space="0" w:color="D3DCE6" w:frame="1"/>
        </w:rPr>
        <w:t>true</w:t>
      </w:r>
      <w:r>
        <w:rPr>
          <w:rFonts w:ascii="Arial" w:hAnsi="Arial" w:cs="Arial"/>
          <w:sz w:val="27"/>
          <w:szCs w:val="27"/>
        </w:rPr>
        <w:t>, the code inside the body of </w:t>
      </w:r>
      <w:r>
        <w:rPr>
          <w:rStyle w:val="HTMLCode"/>
          <w:rFonts w:ascii="Consolas" w:hAnsi="Consolas"/>
          <w:sz w:val="21"/>
          <w:szCs w:val="21"/>
          <w:bdr w:val="single" w:sz="6" w:space="0" w:color="D3DCE6" w:frame="1"/>
        </w:rPr>
        <w:t>if</w:t>
      </w:r>
      <w:r>
        <w:rPr>
          <w:rFonts w:ascii="Arial" w:hAnsi="Arial" w:cs="Arial"/>
          <w:sz w:val="27"/>
          <w:szCs w:val="27"/>
        </w:rPr>
        <w:t> is executed.</w:t>
      </w:r>
    </w:p>
    <w:p w:rsidR="00DF5385" w:rsidRDefault="00DF5385" w:rsidP="008B4DBC">
      <w:pPr>
        <w:widowControl/>
        <w:numPr>
          <w:ilvl w:val="0"/>
          <w:numId w:val="61"/>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the </w:t>
      </w:r>
      <w:r>
        <w:rPr>
          <w:rStyle w:val="HTMLCode"/>
          <w:rFonts w:ascii="Consolas" w:hAnsi="Consolas"/>
          <w:sz w:val="21"/>
          <w:szCs w:val="21"/>
          <w:bdr w:val="single" w:sz="6" w:space="0" w:color="D3DCE6" w:frame="1"/>
        </w:rPr>
        <w:t>condition</w:t>
      </w:r>
      <w:r>
        <w:rPr>
          <w:rFonts w:ascii="Arial" w:hAnsi="Arial" w:cs="Arial"/>
          <w:sz w:val="27"/>
          <w:szCs w:val="27"/>
        </w:rPr>
        <w:t> evaluates to </w:t>
      </w:r>
      <w:r>
        <w:rPr>
          <w:rStyle w:val="HTMLCode"/>
          <w:rFonts w:ascii="Consolas" w:hAnsi="Consolas"/>
          <w:sz w:val="21"/>
          <w:szCs w:val="21"/>
          <w:bdr w:val="single" w:sz="6" w:space="0" w:color="D3DCE6" w:frame="1"/>
        </w:rPr>
        <w:t>false</w:t>
      </w:r>
      <w:r>
        <w:rPr>
          <w:rFonts w:ascii="Arial" w:hAnsi="Arial" w:cs="Arial"/>
          <w:sz w:val="27"/>
          <w:szCs w:val="27"/>
        </w:rPr>
        <w:t>, the code inside the body of </w:t>
      </w:r>
      <w:r>
        <w:rPr>
          <w:rStyle w:val="HTMLCode"/>
          <w:rFonts w:ascii="Consolas" w:hAnsi="Consolas"/>
          <w:sz w:val="21"/>
          <w:szCs w:val="21"/>
          <w:bdr w:val="single" w:sz="6" w:space="0" w:color="D3DCE6" w:frame="1"/>
        </w:rPr>
        <w:t>if</w:t>
      </w:r>
      <w:r>
        <w:rPr>
          <w:rFonts w:ascii="Arial" w:hAnsi="Arial" w:cs="Arial"/>
          <w:sz w:val="27"/>
          <w:szCs w:val="27"/>
        </w:rPr>
        <w:t> is skipped.</w:t>
      </w:r>
    </w:p>
    <w:p w:rsidR="00DF5385" w:rsidRDefault="00DF5385" w:rsidP="00DF5385">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rFonts w:ascii="Arial" w:hAnsi="Arial" w:cs="Arial"/>
          <w:sz w:val="27"/>
          <w:szCs w:val="27"/>
        </w:rPr>
      </w:pPr>
      <w:r>
        <w:rPr>
          <w:rStyle w:val="Strong"/>
          <w:rFonts w:ascii="Arial" w:hAnsi="Arial" w:cs="Arial"/>
          <w:sz w:val="27"/>
          <w:szCs w:val="27"/>
        </w:rPr>
        <w:t>Note:</w:t>
      </w:r>
      <w:r>
        <w:rPr>
          <w:rFonts w:ascii="Arial" w:hAnsi="Arial" w:cs="Arial"/>
          <w:sz w:val="27"/>
          <w:szCs w:val="27"/>
        </w:rPr>
        <w:t> The code inside </w:t>
      </w:r>
      <w:r>
        <w:rPr>
          <w:rStyle w:val="HTMLCode"/>
          <w:rFonts w:ascii="Consolas" w:hAnsi="Consolas"/>
          <w:sz w:val="21"/>
          <w:szCs w:val="21"/>
          <w:bdr w:val="single" w:sz="6" w:space="0" w:color="D3DCE6" w:frame="1"/>
        </w:rPr>
        <w:t>{ }</w:t>
      </w:r>
      <w:r>
        <w:rPr>
          <w:rFonts w:ascii="Arial" w:hAnsi="Arial" w:cs="Arial"/>
          <w:sz w:val="27"/>
          <w:szCs w:val="27"/>
        </w:rPr>
        <w:t> is the body of the </w:t>
      </w:r>
      <w:r>
        <w:rPr>
          <w:rStyle w:val="HTMLCode"/>
          <w:rFonts w:ascii="Consolas" w:hAnsi="Consolas"/>
          <w:sz w:val="21"/>
          <w:szCs w:val="21"/>
          <w:bdr w:val="single" w:sz="6" w:space="0" w:color="D3DCE6" w:frame="1"/>
        </w:rPr>
        <w:t>if</w:t>
      </w:r>
      <w:r>
        <w:rPr>
          <w:rFonts w:ascii="Arial" w:hAnsi="Arial" w:cs="Arial"/>
          <w:sz w:val="27"/>
          <w:szCs w:val="27"/>
        </w:rPr>
        <w:t> statement.</w:t>
      </w:r>
    </w:p>
    <w:p w:rsidR="00DF5385" w:rsidRDefault="00DF5385" w:rsidP="00DF5385">
      <w:pPr>
        <w:rPr>
          <w:sz w:val="24"/>
          <w:szCs w:val="24"/>
        </w:rPr>
      </w:pPr>
      <w:r>
        <w:rPr>
          <w:noProof/>
        </w:rPr>
        <w:drawing>
          <wp:inline distT="0" distB="0" distL="0" distR="0">
            <wp:extent cx="4953000" cy="2476500"/>
            <wp:effectExtent l="0" t="0" r="0" b="0"/>
            <wp:docPr id="616" name="Picture 83" descr="Working of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orking of if Statement"/>
                    <pic:cNvPicPr>
                      <a:picLocks noChangeAspect="1" noChangeArrowheads="1"/>
                    </pic:cNvPicPr>
                  </pic:nvPicPr>
                  <pic:blipFill>
                    <a:blip r:embed="rId181"/>
                    <a:srcRect/>
                    <a:stretch>
                      <a:fillRect/>
                    </a:stretch>
                  </pic:blipFill>
                  <pic:spPr bwMode="auto">
                    <a:xfrm>
                      <a:off x="0" y="0"/>
                      <a:ext cx="4953000" cy="2476500"/>
                    </a:xfrm>
                    <a:prstGeom prst="rect">
                      <a:avLst/>
                    </a:prstGeom>
                    <a:noFill/>
                    <a:ln w="9525">
                      <a:noFill/>
                      <a:miter lim="800000"/>
                      <a:headEnd/>
                      <a:tailEnd/>
                    </a:ln>
                  </pic:spPr>
                </pic:pic>
              </a:graphicData>
            </a:graphic>
          </wp:inline>
        </w:drawing>
      </w:r>
      <w:r>
        <w:t>Working of C++ if Statement</w:t>
      </w:r>
    </w:p>
    <w:p w:rsidR="00DF5385" w:rsidRDefault="00A21A02" w:rsidP="00DF5385">
      <w:pPr>
        <w:spacing w:before="600" w:after="600"/>
      </w:pPr>
      <w:r>
        <w:pict>
          <v:rect id="_x0000_i1027" style="width:0;height:0" o:hralign="center" o:hrstd="t" o:hrnoshade="t" o:hr="t" fillcolor="#25265e" stroked="f"/>
        </w:pict>
      </w:r>
    </w:p>
    <w:p w:rsidR="00DF5385" w:rsidRDefault="00DF5385" w:rsidP="00DF5385">
      <w:pPr>
        <w:pStyle w:val="Heading3"/>
        <w:shd w:val="clear" w:color="auto" w:fill="F9FAFC"/>
        <w:spacing w:after="180" w:line="450" w:lineRule="atLeast"/>
        <w:rPr>
          <w:rFonts w:ascii="Arial" w:hAnsi="Arial" w:cs="Arial"/>
          <w:color w:val="25265E"/>
          <w:sz w:val="30"/>
          <w:szCs w:val="30"/>
        </w:rPr>
      </w:pPr>
      <w:r>
        <w:rPr>
          <w:rFonts w:ascii="Arial" w:hAnsi="Arial" w:cs="Arial"/>
          <w:color w:val="25265E"/>
          <w:sz w:val="30"/>
          <w:szCs w:val="30"/>
        </w:rPr>
        <w:t>Example 1: C++ if Statement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Program to print positive number entered by the user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If the user enters a negative number, it is skipped</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meta"/>
          <w:rFonts w:ascii="Consolas" w:hAnsi="Consolas"/>
          <w:color w:val="61AEEE"/>
          <w:sz w:val="21"/>
          <w:szCs w:val="21"/>
          <w:bdr w:val="none" w:sz="0" w:space="0" w:color="auto" w:frame="1"/>
          <w:shd w:val="clear" w:color="auto" w:fill="383B40"/>
        </w:rPr>
        <w:t>#</w:t>
      </w:r>
      <w:r>
        <w:rPr>
          <w:rStyle w:val="hljs-meta-keyword"/>
          <w:rFonts w:ascii="Consolas" w:hAnsi="Consolas"/>
          <w:color w:val="61AEEE"/>
          <w:sz w:val="21"/>
          <w:szCs w:val="21"/>
          <w:bdr w:val="none" w:sz="0" w:space="0" w:color="auto" w:frame="1"/>
          <w:shd w:val="clear" w:color="auto" w:fill="383B40"/>
        </w:rPr>
        <w:t>include</w:t>
      </w:r>
      <w:r>
        <w:rPr>
          <w:rStyle w:val="hljs-meta"/>
          <w:rFonts w:ascii="Consolas" w:hAnsi="Consolas"/>
          <w:color w:val="61AEEE"/>
          <w:sz w:val="21"/>
          <w:szCs w:val="21"/>
          <w:bdr w:val="none" w:sz="0" w:space="0" w:color="auto" w:frame="1"/>
          <w:shd w:val="clear" w:color="auto" w:fill="383B40"/>
        </w:rPr>
        <w:t xml:space="preserve"> </w:t>
      </w:r>
      <w:r>
        <w:rPr>
          <w:rStyle w:val="hljs-meta-string"/>
          <w:rFonts w:ascii="Consolas" w:hAnsi="Consolas"/>
          <w:color w:val="98C379"/>
          <w:sz w:val="21"/>
          <w:szCs w:val="21"/>
          <w:bdr w:val="none" w:sz="0" w:space="0" w:color="auto" w:frame="1"/>
          <w:shd w:val="clear" w:color="auto" w:fill="383B40"/>
        </w:rPr>
        <w:t>&lt;iostream&gt;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using</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namespace</w:t>
      </w: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std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ljs-function"/>
          <w:rFonts w:ascii="Consolas" w:hAnsi="Consolas"/>
          <w:color w:val="D3D3D3"/>
          <w:sz w:val="21"/>
          <w:szCs w:val="21"/>
          <w:bdr w:val="none" w:sz="0" w:space="0" w:color="auto" w:frame="1"/>
          <w:shd w:val="clear" w:color="auto" w:fill="383B40"/>
        </w:rPr>
        <w:t xml:space="preserve"> </w:t>
      </w:r>
      <w:r>
        <w:rPr>
          <w:rStyle w:val="hljs-title"/>
          <w:rFonts w:ascii="Consolas" w:hAnsi="Consolas"/>
          <w:color w:val="61AEEE"/>
          <w:sz w:val="21"/>
          <w:szCs w:val="21"/>
          <w:bdr w:val="none" w:sz="0" w:space="0" w:color="auto" w:frame="1"/>
          <w:shd w:val="clear" w:color="auto" w:fill="383B40"/>
        </w:rPr>
        <w:t>main</w:t>
      </w:r>
      <w:r>
        <w:rPr>
          <w:rStyle w:val="hljs-params"/>
          <w:rFonts w:ascii="Consolas" w:hAnsi="Consolas"/>
          <w:color w:val="D3D3D3"/>
          <w:sz w:val="21"/>
          <w:szCs w:val="21"/>
          <w:bdr w:val="none" w:sz="0" w:space="0" w:color="auto" w:frame="1"/>
          <w:shd w:val="clear" w:color="auto" w:fill="383B40"/>
        </w:rPr>
        <w:t>()</w:t>
      </w:r>
      <w:r>
        <w:rPr>
          <w:rStyle w:val="hljs-function"/>
          <w:rFonts w:ascii="Consolas" w:hAnsi="Consolas"/>
          <w:color w:val="D3D3D3"/>
          <w:sz w:val="21"/>
          <w:szCs w:val="21"/>
          <w:bdr w:val="none" w:sz="0" w:space="0" w:color="auto" w:frame="1"/>
          <w:shd w:val="clear" w:color="auto" w:fill="383B40"/>
        </w:rPr>
        <w:t xml:space="preserve">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"Enter an integer: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cin</w:t>
      </w:r>
      <w:r>
        <w:rPr>
          <w:rStyle w:val="HTMLCode"/>
          <w:rFonts w:ascii="Consolas" w:hAnsi="Consolas"/>
          <w:color w:val="D3D3D3"/>
          <w:sz w:val="21"/>
          <w:szCs w:val="21"/>
          <w:bdr w:val="none" w:sz="0" w:space="0" w:color="auto" w:frame="1"/>
          <w:shd w:val="clear" w:color="auto" w:fill="383B40"/>
        </w:rPr>
        <w:t xml:space="preserve"> &gt;&gt;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checks if the number is positive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lastRenderedPageBreak/>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&gt;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a positive integer: "</w:t>
      </w:r>
      <w:r>
        <w:rPr>
          <w:rStyle w:val="HTMLCode"/>
          <w:rFonts w:ascii="Consolas" w:hAnsi="Consolas"/>
          <w:color w:val="D3D3D3"/>
          <w:sz w:val="21"/>
          <w:szCs w:val="21"/>
          <w:bdr w:val="none" w:sz="0" w:space="0" w:color="auto" w:frame="1"/>
          <w:shd w:val="clear" w:color="auto" w:fill="383B40"/>
        </w:rPr>
        <w:t xml:space="preserve"> &lt;&lt; number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"This statement is always executed."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return</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5</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a positive number: 5</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statement is always executed.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When the user enters </w:t>
      </w:r>
      <w:r>
        <w:rPr>
          <w:rStyle w:val="HTMLCode"/>
          <w:rFonts w:ascii="Consolas" w:hAnsi="Consolas"/>
          <w:sz w:val="21"/>
          <w:szCs w:val="21"/>
          <w:bdr w:val="single" w:sz="6" w:space="0" w:color="D3DCE6" w:frame="1"/>
        </w:rPr>
        <w:t>5</w:t>
      </w:r>
      <w:r>
        <w:rPr>
          <w:rFonts w:ascii="Arial" w:hAnsi="Arial" w:cs="Arial"/>
          <w:sz w:val="27"/>
          <w:szCs w:val="27"/>
        </w:rPr>
        <w:t>, the condition </w:t>
      </w:r>
      <w:r>
        <w:rPr>
          <w:rStyle w:val="HTMLCode"/>
          <w:rFonts w:ascii="Consolas" w:hAnsi="Consolas"/>
          <w:sz w:val="21"/>
          <w:szCs w:val="21"/>
          <w:bdr w:val="single" w:sz="6" w:space="0" w:color="D3DCE6" w:frame="1"/>
        </w:rPr>
        <w:t>number &gt; 0</w:t>
      </w:r>
      <w:r>
        <w:rPr>
          <w:rFonts w:ascii="Arial" w:hAnsi="Arial" w:cs="Arial"/>
          <w:sz w:val="27"/>
          <w:szCs w:val="27"/>
        </w:rPr>
        <w:t> is evaluated to </w:t>
      </w:r>
      <w:r>
        <w:rPr>
          <w:rStyle w:val="HTMLCode"/>
          <w:rFonts w:ascii="Consolas" w:hAnsi="Consolas"/>
          <w:sz w:val="21"/>
          <w:szCs w:val="21"/>
          <w:bdr w:val="single" w:sz="6" w:space="0" w:color="D3DCE6" w:frame="1"/>
        </w:rPr>
        <w:t>true</w:t>
      </w:r>
      <w:r>
        <w:rPr>
          <w:rFonts w:ascii="Arial" w:hAnsi="Arial" w:cs="Arial"/>
          <w:sz w:val="27"/>
          <w:szCs w:val="27"/>
        </w:rPr>
        <w:t> and the statement inside the body of </w:t>
      </w:r>
      <w:r>
        <w:rPr>
          <w:rStyle w:val="HTMLCode"/>
          <w:rFonts w:ascii="Consolas" w:hAnsi="Consolas"/>
          <w:sz w:val="21"/>
          <w:szCs w:val="21"/>
          <w:bdr w:val="single" w:sz="6" w:space="0" w:color="D3DCE6" w:frame="1"/>
        </w:rPr>
        <w:t>if</w:t>
      </w:r>
      <w:r>
        <w:rPr>
          <w:rFonts w:ascii="Arial" w:hAnsi="Arial" w:cs="Arial"/>
          <w:sz w:val="27"/>
          <w:szCs w:val="27"/>
        </w:rPr>
        <w:t> is executed.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 number: -5</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statement is always executed.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When the user enters </w:t>
      </w:r>
      <w:r>
        <w:rPr>
          <w:rStyle w:val="HTMLCode"/>
          <w:rFonts w:ascii="Consolas" w:hAnsi="Consolas"/>
          <w:sz w:val="21"/>
          <w:szCs w:val="21"/>
          <w:bdr w:val="single" w:sz="6" w:space="0" w:color="D3DCE6" w:frame="1"/>
        </w:rPr>
        <w:t>-5</w:t>
      </w:r>
      <w:r>
        <w:rPr>
          <w:rFonts w:ascii="Arial" w:hAnsi="Arial" w:cs="Arial"/>
          <w:sz w:val="27"/>
          <w:szCs w:val="27"/>
        </w:rPr>
        <w:t>, the condition </w:t>
      </w:r>
      <w:r>
        <w:rPr>
          <w:rStyle w:val="HTMLCode"/>
          <w:rFonts w:ascii="Consolas" w:hAnsi="Consolas"/>
          <w:sz w:val="21"/>
          <w:szCs w:val="21"/>
          <w:bdr w:val="single" w:sz="6" w:space="0" w:color="D3DCE6" w:frame="1"/>
        </w:rPr>
        <w:t>number &gt; 0</w:t>
      </w:r>
      <w:r>
        <w:rPr>
          <w:rFonts w:ascii="Arial" w:hAnsi="Arial" w:cs="Arial"/>
          <w:sz w:val="27"/>
          <w:szCs w:val="27"/>
        </w:rPr>
        <w:t> is evaluated to </w:t>
      </w:r>
      <w:r>
        <w:rPr>
          <w:rStyle w:val="HTMLCode"/>
          <w:rFonts w:ascii="Consolas" w:hAnsi="Consolas"/>
          <w:sz w:val="21"/>
          <w:szCs w:val="21"/>
          <w:bdr w:val="single" w:sz="6" w:space="0" w:color="D3DCE6" w:frame="1"/>
        </w:rPr>
        <w:t>false</w:t>
      </w:r>
      <w:r>
        <w:rPr>
          <w:rFonts w:ascii="Arial" w:hAnsi="Arial" w:cs="Arial"/>
          <w:sz w:val="27"/>
          <w:szCs w:val="27"/>
        </w:rPr>
        <w:t> and the statement inside the body of </w:t>
      </w:r>
      <w:r>
        <w:rPr>
          <w:rStyle w:val="HTMLCode"/>
          <w:rFonts w:ascii="Consolas" w:hAnsi="Consolas"/>
          <w:sz w:val="21"/>
          <w:szCs w:val="21"/>
          <w:bdr w:val="single" w:sz="6" w:space="0" w:color="D3DCE6" w:frame="1"/>
        </w:rPr>
        <w:t>if</w:t>
      </w:r>
      <w:r>
        <w:rPr>
          <w:rFonts w:ascii="Arial" w:hAnsi="Arial" w:cs="Arial"/>
          <w:sz w:val="27"/>
          <w:szCs w:val="27"/>
        </w:rPr>
        <w:t> is not executed.</w:t>
      </w:r>
    </w:p>
    <w:p w:rsidR="00DF5385" w:rsidRDefault="00A21A02" w:rsidP="00DF5385">
      <w:pPr>
        <w:spacing w:before="600" w:after="600"/>
        <w:rPr>
          <w:sz w:val="24"/>
          <w:szCs w:val="24"/>
        </w:rPr>
      </w:pPr>
      <w:r>
        <w:pict>
          <v:rect id="_x0000_i1028" style="width:0;height:0" o:hralign="center" o:hrstd="t" o:hrnoshade="t" o:hr="t" fillcolor="#25265e" stroked="f"/>
        </w:pict>
      </w:r>
    </w:p>
    <w:p w:rsidR="00DF5385" w:rsidRDefault="00DF5385" w:rsidP="00EE38BC">
      <w:pPr>
        <w:pStyle w:val="Heading2"/>
        <w:shd w:val="clear" w:color="auto" w:fill="F9FAFC"/>
        <w:spacing w:before="0" w:after="180" w:line="540" w:lineRule="atLeast"/>
        <w:ind w:left="0"/>
        <w:jc w:val="left"/>
        <w:rPr>
          <w:rFonts w:ascii="Arial" w:hAnsi="Arial" w:cs="Arial"/>
          <w:color w:val="25265E"/>
        </w:rPr>
      </w:pPr>
      <w:r>
        <w:rPr>
          <w:rFonts w:ascii="Arial" w:hAnsi="Arial" w:cs="Arial"/>
          <w:color w:val="25265E"/>
        </w:rPr>
        <w:t>C++ if...else</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The </w:t>
      </w:r>
      <w:r>
        <w:rPr>
          <w:rStyle w:val="HTMLCode"/>
          <w:rFonts w:ascii="Consolas" w:hAnsi="Consolas"/>
          <w:sz w:val="21"/>
          <w:szCs w:val="21"/>
          <w:bdr w:val="single" w:sz="6" w:space="0" w:color="D3DCE6" w:frame="1"/>
        </w:rPr>
        <w:t>if</w:t>
      </w:r>
      <w:r>
        <w:rPr>
          <w:rFonts w:ascii="Arial" w:hAnsi="Arial" w:cs="Arial"/>
          <w:sz w:val="27"/>
          <w:szCs w:val="27"/>
        </w:rPr>
        <w:t> statement can have an optional </w:t>
      </w:r>
      <w:r>
        <w:rPr>
          <w:rStyle w:val="HTMLCode"/>
          <w:rFonts w:ascii="Consolas" w:hAnsi="Consolas"/>
          <w:sz w:val="21"/>
          <w:szCs w:val="21"/>
          <w:bdr w:val="single" w:sz="6" w:space="0" w:color="D3DCE6" w:frame="1"/>
        </w:rPr>
        <w:t>else</w:t>
      </w:r>
      <w:r>
        <w:rPr>
          <w:rFonts w:ascii="Arial" w:hAnsi="Arial" w:cs="Arial"/>
          <w:sz w:val="27"/>
          <w:szCs w:val="27"/>
        </w:rPr>
        <w:t> clause. Its syntax is: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block of code if condition is true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block of code if condition is false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lastRenderedPageBreak/>
        <w:t>The </w:t>
      </w:r>
      <w:r>
        <w:rPr>
          <w:rStyle w:val="HTMLCode"/>
          <w:rFonts w:ascii="Consolas" w:hAnsi="Consolas"/>
          <w:sz w:val="21"/>
          <w:szCs w:val="21"/>
          <w:bdr w:val="single" w:sz="6" w:space="0" w:color="D3DCE6" w:frame="1"/>
        </w:rPr>
        <w:t>if..else</w:t>
      </w:r>
      <w:r>
        <w:rPr>
          <w:rFonts w:ascii="Arial" w:hAnsi="Arial" w:cs="Arial"/>
          <w:sz w:val="27"/>
          <w:szCs w:val="27"/>
        </w:rPr>
        <w:t> statement evaluates the </w:t>
      </w:r>
      <w:r>
        <w:rPr>
          <w:rStyle w:val="HTMLCode"/>
          <w:rFonts w:ascii="Consolas" w:hAnsi="Consolas"/>
          <w:sz w:val="21"/>
          <w:szCs w:val="21"/>
          <w:bdr w:val="single" w:sz="6" w:space="0" w:color="D3DCE6" w:frame="1"/>
        </w:rPr>
        <w:t>condition</w:t>
      </w:r>
      <w:r>
        <w:rPr>
          <w:rFonts w:ascii="Arial" w:hAnsi="Arial" w:cs="Arial"/>
          <w:sz w:val="27"/>
          <w:szCs w:val="27"/>
        </w:rPr>
        <w:t> inside the parenthesis.</w:t>
      </w:r>
    </w:p>
    <w:p w:rsidR="00DF5385" w:rsidRDefault="00DF5385" w:rsidP="00DF5385">
      <w:pPr>
        <w:rPr>
          <w:sz w:val="24"/>
          <w:szCs w:val="24"/>
        </w:rPr>
      </w:pPr>
      <w:r>
        <w:rPr>
          <w:noProof/>
        </w:rPr>
        <w:drawing>
          <wp:inline distT="0" distB="0" distL="0" distR="0">
            <wp:extent cx="5715000" cy="2638425"/>
            <wp:effectExtent l="0" t="0" r="0" b="0"/>
            <wp:docPr id="615" name="Picture 86" descr="Working of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orking of if...else Statement"/>
                    <pic:cNvPicPr>
                      <a:picLocks noChangeAspect="1" noChangeArrowheads="1"/>
                    </pic:cNvPicPr>
                  </pic:nvPicPr>
                  <pic:blipFill>
                    <a:blip r:embed="rId182"/>
                    <a:srcRect/>
                    <a:stretch>
                      <a:fillRect/>
                    </a:stretch>
                  </pic:blipFill>
                  <pic:spPr bwMode="auto">
                    <a:xfrm>
                      <a:off x="0" y="0"/>
                      <a:ext cx="5715000" cy="2638425"/>
                    </a:xfrm>
                    <a:prstGeom prst="rect">
                      <a:avLst/>
                    </a:prstGeom>
                    <a:noFill/>
                    <a:ln w="9525">
                      <a:noFill/>
                      <a:miter lim="800000"/>
                      <a:headEnd/>
                      <a:tailEnd/>
                    </a:ln>
                  </pic:spPr>
                </pic:pic>
              </a:graphicData>
            </a:graphic>
          </wp:inline>
        </w:drawing>
      </w:r>
      <w:r>
        <w:t>Working of C++ if...else</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If the </w:t>
      </w:r>
      <w:r>
        <w:rPr>
          <w:rStyle w:val="HTMLCode"/>
          <w:rFonts w:ascii="Consolas" w:hAnsi="Consolas"/>
          <w:sz w:val="21"/>
          <w:szCs w:val="21"/>
          <w:bdr w:val="single" w:sz="6" w:space="0" w:color="D3DCE6" w:frame="1"/>
        </w:rPr>
        <w:t>condition</w:t>
      </w:r>
      <w:r>
        <w:rPr>
          <w:rFonts w:ascii="Arial" w:hAnsi="Arial" w:cs="Arial"/>
          <w:sz w:val="27"/>
          <w:szCs w:val="27"/>
        </w:rPr>
        <w:t> evaluates </w:t>
      </w:r>
      <w:r>
        <w:rPr>
          <w:rStyle w:val="HTMLCode"/>
          <w:rFonts w:ascii="Consolas" w:hAnsi="Consolas"/>
          <w:sz w:val="21"/>
          <w:szCs w:val="21"/>
          <w:bdr w:val="single" w:sz="6" w:space="0" w:color="D3DCE6" w:frame="1"/>
        </w:rPr>
        <w:t>true</w:t>
      </w:r>
      <w:r>
        <w:rPr>
          <w:rFonts w:ascii="Arial" w:hAnsi="Arial" w:cs="Arial"/>
          <w:sz w:val="27"/>
          <w:szCs w:val="27"/>
        </w:rPr>
        <w:t>,</w:t>
      </w:r>
    </w:p>
    <w:p w:rsidR="00DF5385" w:rsidRDefault="00DF5385" w:rsidP="008B4DBC">
      <w:pPr>
        <w:widowControl/>
        <w:numPr>
          <w:ilvl w:val="0"/>
          <w:numId w:val="62"/>
        </w:numPr>
        <w:shd w:val="clear" w:color="auto" w:fill="F9FAFC"/>
        <w:autoSpaceDE/>
        <w:autoSpaceDN/>
        <w:spacing w:line="450" w:lineRule="atLeast"/>
        <w:ind w:left="0"/>
        <w:rPr>
          <w:rFonts w:ascii="Arial" w:hAnsi="Arial" w:cs="Arial"/>
          <w:sz w:val="27"/>
          <w:szCs w:val="27"/>
        </w:rPr>
      </w:pPr>
      <w:r>
        <w:rPr>
          <w:rFonts w:ascii="Arial" w:hAnsi="Arial" w:cs="Arial"/>
          <w:sz w:val="27"/>
          <w:szCs w:val="27"/>
        </w:rPr>
        <w:t>the code inside the body of </w:t>
      </w:r>
      <w:r>
        <w:rPr>
          <w:rStyle w:val="HTMLCode"/>
          <w:rFonts w:ascii="Consolas" w:hAnsi="Consolas"/>
          <w:sz w:val="21"/>
          <w:szCs w:val="21"/>
          <w:bdr w:val="single" w:sz="6" w:space="0" w:color="D3DCE6" w:frame="1"/>
        </w:rPr>
        <w:t>if</w:t>
      </w:r>
      <w:r>
        <w:rPr>
          <w:rFonts w:ascii="Arial" w:hAnsi="Arial" w:cs="Arial"/>
          <w:sz w:val="27"/>
          <w:szCs w:val="27"/>
        </w:rPr>
        <w:t> is executed</w:t>
      </w:r>
    </w:p>
    <w:p w:rsidR="00DF5385" w:rsidRDefault="00DF5385" w:rsidP="008B4DBC">
      <w:pPr>
        <w:widowControl/>
        <w:numPr>
          <w:ilvl w:val="0"/>
          <w:numId w:val="62"/>
        </w:numPr>
        <w:shd w:val="clear" w:color="auto" w:fill="F9FAFC"/>
        <w:autoSpaceDE/>
        <w:autoSpaceDN/>
        <w:spacing w:line="450" w:lineRule="atLeast"/>
        <w:ind w:left="0"/>
        <w:rPr>
          <w:rFonts w:ascii="Arial" w:hAnsi="Arial" w:cs="Arial"/>
          <w:sz w:val="27"/>
          <w:szCs w:val="27"/>
        </w:rPr>
      </w:pPr>
      <w:r>
        <w:rPr>
          <w:rFonts w:ascii="Arial" w:hAnsi="Arial" w:cs="Arial"/>
          <w:sz w:val="27"/>
          <w:szCs w:val="27"/>
        </w:rPr>
        <w:t>the code inside the body of </w:t>
      </w:r>
      <w:r>
        <w:rPr>
          <w:rStyle w:val="HTMLCode"/>
          <w:rFonts w:ascii="Consolas" w:hAnsi="Consolas"/>
          <w:sz w:val="21"/>
          <w:szCs w:val="21"/>
          <w:bdr w:val="single" w:sz="6" w:space="0" w:color="D3DCE6" w:frame="1"/>
        </w:rPr>
        <w:t>else</w:t>
      </w:r>
      <w:r>
        <w:rPr>
          <w:rFonts w:ascii="Arial" w:hAnsi="Arial" w:cs="Arial"/>
          <w:sz w:val="27"/>
          <w:szCs w:val="27"/>
        </w:rPr>
        <w:t> is skipped from execution</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If the </w:t>
      </w:r>
      <w:r>
        <w:rPr>
          <w:rStyle w:val="HTMLCode"/>
          <w:rFonts w:ascii="Consolas" w:hAnsi="Consolas"/>
          <w:sz w:val="21"/>
          <w:szCs w:val="21"/>
          <w:bdr w:val="single" w:sz="6" w:space="0" w:color="D3DCE6" w:frame="1"/>
        </w:rPr>
        <w:t>condition</w:t>
      </w:r>
      <w:r>
        <w:rPr>
          <w:rFonts w:ascii="Arial" w:hAnsi="Arial" w:cs="Arial"/>
          <w:sz w:val="27"/>
          <w:szCs w:val="27"/>
        </w:rPr>
        <w:t> evaluates </w:t>
      </w:r>
      <w:r>
        <w:rPr>
          <w:rStyle w:val="HTMLCode"/>
          <w:rFonts w:ascii="Consolas" w:hAnsi="Consolas"/>
          <w:sz w:val="21"/>
          <w:szCs w:val="21"/>
          <w:bdr w:val="single" w:sz="6" w:space="0" w:color="D3DCE6" w:frame="1"/>
        </w:rPr>
        <w:t>false</w:t>
      </w:r>
      <w:r>
        <w:rPr>
          <w:rFonts w:ascii="Arial" w:hAnsi="Arial" w:cs="Arial"/>
          <w:sz w:val="27"/>
          <w:szCs w:val="27"/>
        </w:rPr>
        <w:t>,</w:t>
      </w:r>
    </w:p>
    <w:p w:rsidR="00DF5385" w:rsidRDefault="00DF5385" w:rsidP="008B4DBC">
      <w:pPr>
        <w:widowControl/>
        <w:numPr>
          <w:ilvl w:val="0"/>
          <w:numId w:val="63"/>
        </w:numPr>
        <w:shd w:val="clear" w:color="auto" w:fill="F9FAFC"/>
        <w:autoSpaceDE/>
        <w:autoSpaceDN/>
        <w:spacing w:line="450" w:lineRule="atLeast"/>
        <w:ind w:left="0"/>
        <w:rPr>
          <w:rFonts w:ascii="Arial" w:hAnsi="Arial" w:cs="Arial"/>
          <w:sz w:val="27"/>
          <w:szCs w:val="27"/>
        </w:rPr>
      </w:pPr>
      <w:r>
        <w:rPr>
          <w:rFonts w:ascii="Arial" w:hAnsi="Arial" w:cs="Arial"/>
          <w:sz w:val="27"/>
          <w:szCs w:val="27"/>
        </w:rPr>
        <w:t>the code inside the body of </w:t>
      </w:r>
      <w:r>
        <w:rPr>
          <w:rStyle w:val="HTMLCode"/>
          <w:rFonts w:ascii="Consolas" w:hAnsi="Consolas"/>
          <w:sz w:val="21"/>
          <w:szCs w:val="21"/>
          <w:bdr w:val="single" w:sz="6" w:space="0" w:color="D3DCE6" w:frame="1"/>
        </w:rPr>
        <w:t>else</w:t>
      </w:r>
      <w:r>
        <w:rPr>
          <w:rFonts w:ascii="Arial" w:hAnsi="Arial" w:cs="Arial"/>
          <w:sz w:val="27"/>
          <w:szCs w:val="27"/>
        </w:rPr>
        <w:t> is executed</w:t>
      </w:r>
    </w:p>
    <w:p w:rsidR="00DF5385" w:rsidRDefault="00DF5385" w:rsidP="008B4DBC">
      <w:pPr>
        <w:widowControl/>
        <w:numPr>
          <w:ilvl w:val="0"/>
          <w:numId w:val="63"/>
        </w:numPr>
        <w:shd w:val="clear" w:color="auto" w:fill="F9FAFC"/>
        <w:autoSpaceDE/>
        <w:autoSpaceDN/>
        <w:spacing w:line="450" w:lineRule="atLeast"/>
        <w:ind w:left="0"/>
        <w:rPr>
          <w:rFonts w:ascii="Arial" w:hAnsi="Arial" w:cs="Arial"/>
          <w:sz w:val="27"/>
          <w:szCs w:val="27"/>
        </w:rPr>
      </w:pPr>
      <w:r>
        <w:rPr>
          <w:rFonts w:ascii="Arial" w:hAnsi="Arial" w:cs="Arial"/>
          <w:sz w:val="27"/>
          <w:szCs w:val="27"/>
        </w:rPr>
        <w:t>the code inside the body of </w:t>
      </w:r>
      <w:r>
        <w:rPr>
          <w:rStyle w:val="HTMLCode"/>
          <w:rFonts w:ascii="Consolas" w:hAnsi="Consolas"/>
          <w:sz w:val="21"/>
          <w:szCs w:val="21"/>
          <w:bdr w:val="single" w:sz="6" w:space="0" w:color="D3DCE6" w:frame="1"/>
        </w:rPr>
        <w:t>if</w:t>
      </w:r>
      <w:r>
        <w:rPr>
          <w:rFonts w:ascii="Arial" w:hAnsi="Arial" w:cs="Arial"/>
          <w:sz w:val="27"/>
          <w:szCs w:val="27"/>
        </w:rPr>
        <w:t> is skipped from execution</w:t>
      </w:r>
    </w:p>
    <w:p w:rsidR="00DF5385" w:rsidRDefault="00A21A02" w:rsidP="00DF5385">
      <w:pPr>
        <w:spacing w:before="600" w:after="600"/>
        <w:rPr>
          <w:sz w:val="24"/>
          <w:szCs w:val="24"/>
        </w:rPr>
      </w:pPr>
      <w:r>
        <w:pict>
          <v:rect id="_x0000_i1029" style="width:0;height:0" o:hralign="center" o:hrstd="t" o:hrnoshade="t" o:hr="t" fillcolor="#25265e" stroked="f"/>
        </w:pict>
      </w:r>
    </w:p>
    <w:p w:rsidR="00DF5385" w:rsidRDefault="00DF5385" w:rsidP="00EE38BC">
      <w:pPr>
        <w:pStyle w:val="Heading3"/>
        <w:shd w:val="clear" w:color="auto" w:fill="F9FAFC"/>
        <w:spacing w:after="180" w:line="450" w:lineRule="atLeast"/>
        <w:ind w:left="0"/>
        <w:rPr>
          <w:rFonts w:ascii="Arial" w:hAnsi="Arial" w:cs="Arial"/>
          <w:color w:val="25265E"/>
          <w:sz w:val="30"/>
          <w:szCs w:val="30"/>
        </w:rPr>
      </w:pPr>
      <w:r>
        <w:rPr>
          <w:rFonts w:ascii="Arial" w:hAnsi="Arial" w:cs="Arial"/>
          <w:color w:val="25265E"/>
          <w:sz w:val="30"/>
          <w:szCs w:val="30"/>
        </w:rPr>
        <w:t>Example 2: C++ if...else Statement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Program to check whether an integer is positive or negative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This program considers 0 as a positive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meta"/>
          <w:rFonts w:ascii="Consolas" w:hAnsi="Consolas"/>
          <w:color w:val="61AEEE"/>
          <w:sz w:val="21"/>
          <w:szCs w:val="21"/>
          <w:bdr w:val="none" w:sz="0" w:space="0" w:color="auto" w:frame="1"/>
          <w:shd w:val="clear" w:color="auto" w:fill="383B40"/>
        </w:rPr>
        <w:t>#</w:t>
      </w:r>
      <w:r>
        <w:rPr>
          <w:rStyle w:val="hljs-meta-keyword"/>
          <w:rFonts w:ascii="Consolas" w:hAnsi="Consolas"/>
          <w:color w:val="61AEEE"/>
          <w:sz w:val="21"/>
          <w:szCs w:val="21"/>
          <w:bdr w:val="none" w:sz="0" w:space="0" w:color="auto" w:frame="1"/>
          <w:shd w:val="clear" w:color="auto" w:fill="383B40"/>
        </w:rPr>
        <w:t>include</w:t>
      </w:r>
      <w:r>
        <w:rPr>
          <w:rStyle w:val="hljs-meta"/>
          <w:rFonts w:ascii="Consolas" w:hAnsi="Consolas"/>
          <w:color w:val="61AEEE"/>
          <w:sz w:val="21"/>
          <w:szCs w:val="21"/>
          <w:bdr w:val="none" w:sz="0" w:space="0" w:color="auto" w:frame="1"/>
          <w:shd w:val="clear" w:color="auto" w:fill="383B40"/>
        </w:rPr>
        <w:t xml:space="preserve"> </w:t>
      </w:r>
      <w:r>
        <w:rPr>
          <w:rStyle w:val="hljs-meta-string"/>
          <w:rFonts w:ascii="Consolas" w:hAnsi="Consolas"/>
          <w:color w:val="98C379"/>
          <w:sz w:val="21"/>
          <w:szCs w:val="21"/>
          <w:bdr w:val="none" w:sz="0" w:space="0" w:color="auto" w:frame="1"/>
          <w:shd w:val="clear" w:color="auto" w:fill="383B40"/>
        </w:rPr>
        <w:t>&lt;iostream&gt;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using</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namespace</w:t>
      </w: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std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ljs-function"/>
          <w:rFonts w:ascii="Consolas" w:hAnsi="Consolas"/>
          <w:color w:val="D3D3D3"/>
          <w:sz w:val="21"/>
          <w:szCs w:val="21"/>
          <w:bdr w:val="none" w:sz="0" w:space="0" w:color="auto" w:frame="1"/>
          <w:shd w:val="clear" w:color="auto" w:fill="383B40"/>
        </w:rPr>
        <w:t xml:space="preserve"> </w:t>
      </w:r>
      <w:r>
        <w:rPr>
          <w:rStyle w:val="hljs-title"/>
          <w:rFonts w:ascii="Consolas" w:hAnsi="Consolas"/>
          <w:color w:val="61AEEE"/>
          <w:sz w:val="21"/>
          <w:szCs w:val="21"/>
          <w:bdr w:val="none" w:sz="0" w:space="0" w:color="auto" w:frame="1"/>
          <w:shd w:val="clear" w:color="auto" w:fill="383B40"/>
        </w:rPr>
        <w:t>main</w:t>
      </w:r>
      <w:r>
        <w:rPr>
          <w:rStyle w:val="hljs-params"/>
          <w:rFonts w:ascii="Consolas" w:hAnsi="Consolas"/>
          <w:color w:val="D3D3D3"/>
          <w:sz w:val="21"/>
          <w:szCs w:val="21"/>
          <w:bdr w:val="none" w:sz="0" w:space="0" w:color="auto" w:frame="1"/>
          <w:shd w:val="clear" w:color="auto" w:fill="383B40"/>
        </w:rPr>
        <w:t>()</w:t>
      </w:r>
      <w:r>
        <w:rPr>
          <w:rStyle w:val="hljs-function"/>
          <w:rFonts w:ascii="Consolas" w:hAnsi="Consolas"/>
          <w:color w:val="D3D3D3"/>
          <w:sz w:val="21"/>
          <w:szCs w:val="21"/>
          <w:bdr w:val="none" w:sz="0" w:space="0" w:color="auto" w:frame="1"/>
          <w:shd w:val="clear" w:color="auto" w:fill="383B40"/>
        </w:rPr>
        <w:t xml:space="preserve">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lastRenderedPageBreak/>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"Enter an integer: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cin</w:t>
      </w:r>
      <w:r>
        <w:rPr>
          <w:rStyle w:val="HTMLCode"/>
          <w:rFonts w:ascii="Consolas" w:hAnsi="Consolas"/>
          <w:color w:val="D3D3D3"/>
          <w:sz w:val="21"/>
          <w:szCs w:val="21"/>
          <w:bdr w:val="none" w:sz="0" w:space="0" w:color="auto" w:frame="1"/>
          <w:shd w:val="clear" w:color="auto" w:fill="383B40"/>
        </w:rPr>
        <w:t xml:space="preserve"> &gt;&gt;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&gt;=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a positive integer: "</w:t>
      </w:r>
      <w:r>
        <w:rPr>
          <w:rStyle w:val="HTMLCode"/>
          <w:rFonts w:ascii="Consolas" w:hAnsi="Consolas"/>
          <w:color w:val="D3D3D3"/>
          <w:sz w:val="21"/>
          <w:szCs w:val="21"/>
          <w:bdr w:val="none" w:sz="0" w:space="0" w:color="auto" w:frame="1"/>
          <w:shd w:val="clear" w:color="auto" w:fill="383B40"/>
        </w:rPr>
        <w:t xml:space="preserve"> &lt;&lt; number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a negative integer: "</w:t>
      </w:r>
      <w:r>
        <w:rPr>
          <w:rStyle w:val="HTMLCode"/>
          <w:rFonts w:ascii="Consolas" w:hAnsi="Consolas"/>
          <w:color w:val="D3D3D3"/>
          <w:sz w:val="21"/>
          <w:szCs w:val="21"/>
          <w:bdr w:val="none" w:sz="0" w:space="0" w:color="auto" w:frame="1"/>
          <w:shd w:val="clear" w:color="auto" w:fill="383B40"/>
        </w:rPr>
        <w:t xml:space="preserve"> &lt;&lt; number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"This line is always printed."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return</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4</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a positive integer: 4.</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In the above program, we have the condition </w:t>
      </w:r>
      <w:r>
        <w:rPr>
          <w:rStyle w:val="HTMLCode"/>
          <w:rFonts w:ascii="Consolas" w:hAnsi="Consolas"/>
          <w:sz w:val="21"/>
          <w:szCs w:val="21"/>
          <w:bdr w:val="single" w:sz="6" w:space="0" w:color="D3DCE6" w:frame="1"/>
        </w:rPr>
        <w:t>number &gt;= 0</w:t>
      </w:r>
      <w:r>
        <w:rPr>
          <w:rFonts w:ascii="Arial" w:hAnsi="Arial" w:cs="Arial"/>
          <w:sz w:val="27"/>
          <w:szCs w:val="27"/>
        </w:rPr>
        <w:t>. If we enter the number greater or equal to </w:t>
      </w:r>
      <w:r>
        <w:rPr>
          <w:rStyle w:val="HTMLVariable"/>
          <w:rFonts w:ascii="Consolas" w:hAnsi="Consolas" w:cs="Arial"/>
          <w:i w:val="0"/>
          <w:iCs w:val="0"/>
          <w:sz w:val="21"/>
          <w:szCs w:val="21"/>
          <w:bdr w:val="single" w:sz="6" w:space="0" w:color="D3DCE6" w:frame="1"/>
        </w:rPr>
        <w:t>0</w:t>
      </w:r>
      <w:r>
        <w:rPr>
          <w:rFonts w:ascii="Arial" w:hAnsi="Arial" w:cs="Arial"/>
          <w:sz w:val="27"/>
          <w:szCs w:val="27"/>
        </w:rPr>
        <w:t>, then the condition evaluates </w:t>
      </w:r>
      <w:r>
        <w:rPr>
          <w:rStyle w:val="HTMLCode"/>
          <w:rFonts w:ascii="Consolas" w:hAnsi="Consolas"/>
          <w:sz w:val="21"/>
          <w:szCs w:val="21"/>
          <w:bdr w:val="single" w:sz="6" w:space="0" w:color="D3DCE6" w:frame="1"/>
        </w:rPr>
        <w:t>true</w:t>
      </w:r>
      <w:r>
        <w:rPr>
          <w:rFonts w:ascii="Arial" w:hAnsi="Arial" w:cs="Arial"/>
          <w:sz w:val="27"/>
          <w:szCs w:val="27"/>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Here, we enter </w:t>
      </w:r>
      <w:r>
        <w:rPr>
          <w:rStyle w:val="HTMLVariable"/>
          <w:rFonts w:ascii="Consolas" w:hAnsi="Consolas" w:cs="Arial"/>
          <w:i w:val="0"/>
          <w:iCs w:val="0"/>
          <w:sz w:val="21"/>
          <w:szCs w:val="21"/>
          <w:bdr w:val="single" w:sz="6" w:space="0" w:color="D3DCE6" w:frame="1"/>
        </w:rPr>
        <w:t>4</w:t>
      </w:r>
      <w:r>
        <w:rPr>
          <w:rFonts w:ascii="Arial" w:hAnsi="Arial" w:cs="Arial"/>
          <w:sz w:val="27"/>
          <w:szCs w:val="27"/>
        </w:rPr>
        <w:t>. So, the condition is </w:t>
      </w:r>
      <w:r>
        <w:rPr>
          <w:rStyle w:val="HTMLCode"/>
          <w:rFonts w:ascii="Consolas" w:hAnsi="Consolas"/>
          <w:sz w:val="21"/>
          <w:szCs w:val="21"/>
          <w:bdr w:val="single" w:sz="6" w:space="0" w:color="D3DCE6" w:frame="1"/>
        </w:rPr>
        <w:t>true</w:t>
      </w:r>
      <w:r>
        <w:rPr>
          <w:rFonts w:ascii="Arial" w:hAnsi="Arial" w:cs="Arial"/>
          <w:sz w:val="27"/>
          <w:szCs w:val="27"/>
        </w:rPr>
        <w:t>. Hence, the statement inside the body of </w:t>
      </w:r>
      <w:r>
        <w:rPr>
          <w:rStyle w:val="HTMLCode"/>
          <w:rFonts w:ascii="Consolas" w:hAnsi="Consolas"/>
          <w:sz w:val="21"/>
          <w:szCs w:val="21"/>
          <w:bdr w:val="single" w:sz="6" w:space="0" w:color="D3DCE6" w:frame="1"/>
        </w:rPr>
        <w:t>if</w:t>
      </w:r>
      <w:r>
        <w:rPr>
          <w:rFonts w:ascii="Arial" w:hAnsi="Arial" w:cs="Arial"/>
          <w:sz w:val="27"/>
          <w:szCs w:val="27"/>
        </w:rPr>
        <w:t> is executed.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-4</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a negative integer: -4.</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Here, we enter </w:t>
      </w:r>
      <w:r>
        <w:rPr>
          <w:rStyle w:val="HTMLVariable"/>
          <w:rFonts w:ascii="Consolas" w:hAnsi="Consolas" w:cs="Arial"/>
          <w:i w:val="0"/>
          <w:iCs w:val="0"/>
          <w:sz w:val="21"/>
          <w:szCs w:val="21"/>
          <w:bdr w:val="single" w:sz="6" w:space="0" w:color="D3DCE6" w:frame="1"/>
        </w:rPr>
        <w:t>-4</w:t>
      </w:r>
      <w:r>
        <w:rPr>
          <w:rFonts w:ascii="Arial" w:hAnsi="Arial" w:cs="Arial"/>
          <w:sz w:val="27"/>
          <w:szCs w:val="27"/>
        </w:rPr>
        <w:t>. So, the condition is </w:t>
      </w:r>
      <w:r>
        <w:rPr>
          <w:rStyle w:val="HTMLCode"/>
          <w:rFonts w:ascii="Consolas" w:hAnsi="Consolas"/>
          <w:sz w:val="21"/>
          <w:szCs w:val="21"/>
          <w:bdr w:val="single" w:sz="6" w:space="0" w:color="D3DCE6" w:frame="1"/>
        </w:rPr>
        <w:t>false</w:t>
      </w:r>
      <w:r>
        <w:rPr>
          <w:rFonts w:ascii="Arial" w:hAnsi="Arial" w:cs="Arial"/>
          <w:sz w:val="27"/>
          <w:szCs w:val="27"/>
        </w:rPr>
        <w:t>. Hence, the statement inside the body of </w:t>
      </w:r>
      <w:r>
        <w:rPr>
          <w:rStyle w:val="HTMLCode"/>
          <w:rFonts w:ascii="Consolas" w:hAnsi="Consolas"/>
          <w:sz w:val="21"/>
          <w:szCs w:val="21"/>
          <w:bdr w:val="single" w:sz="6" w:space="0" w:color="D3DCE6" w:frame="1"/>
        </w:rPr>
        <w:t>else</w:t>
      </w:r>
      <w:r>
        <w:rPr>
          <w:rFonts w:ascii="Arial" w:hAnsi="Arial" w:cs="Arial"/>
          <w:sz w:val="27"/>
          <w:szCs w:val="27"/>
        </w:rPr>
        <w:t> is executed.</w:t>
      </w:r>
    </w:p>
    <w:p w:rsidR="00DF5385" w:rsidRDefault="00A21A02" w:rsidP="00DF5385">
      <w:pPr>
        <w:spacing w:before="600" w:after="600"/>
        <w:rPr>
          <w:sz w:val="24"/>
          <w:szCs w:val="24"/>
        </w:rPr>
      </w:pPr>
      <w:r>
        <w:pict>
          <v:rect id="_x0000_i1030" style="width:0;height:0" o:hralign="center" o:hrstd="t" o:hrnoshade="t" o:hr="t" fillcolor="#25265e" stroked="f"/>
        </w:pict>
      </w:r>
    </w:p>
    <w:p w:rsidR="00DF5385" w:rsidRDefault="00DF5385" w:rsidP="00EE38BC">
      <w:pPr>
        <w:pStyle w:val="Heading2"/>
        <w:shd w:val="clear" w:color="auto" w:fill="F9FAFC"/>
        <w:spacing w:before="0" w:after="180" w:line="540" w:lineRule="atLeast"/>
        <w:ind w:left="0"/>
        <w:jc w:val="left"/>
        <w:rPr>
          <w:rFonts w:ascii="Arial" w:hAnsi="Arial" w:cs="Arial"/>
          <w:color w:val="25265E"/>
        </w:rPr>
      </w:pPr>
      <w:r>
        <w:rPr>
          <w:rFonts w:ascii="Arial" w:hAnsi="Arial" w:cs="Arial"/>
          <w:color w:val="25265E"/>
        </w:rPr>
        <w:t>C++ if...else...else if statement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lastRenderedPageBreak/>
        <w:t>The </w:t>
      </w:r>
      <w:r>
        <w:rPr>
          <w:rStyle w:val="HTMLCode"/>
          <w:rFonts w:ascii="Consolas" w:hAnsi="Consolas"/>
          <w:sz w:val="21"/>
          <w:szCs w:val="21"/>
          <w:bdr w:val="single" w:sz="6" w:space="0" w:color="D3DCE6" w:frame="1"/>
        </w:rPr>
        <w:t>if...else</w:t>
      </w:r>
      <w:r>
        <w:rPr>
          <w:rFonts w:ascii="Arial" w:hAnsi="Arial" w:cs="Arial"/>
          <w:sz w:val="27"/>
          <w:szCs w:val="27"/>
        </w:rPr>
        <w:t> statement is used to execute a block of code among two alternatives. However, if we need to make a choice between more than two alternatives, we use the </w:t>
      </w:r>
      <w:r>
        <w:rPr>
          <w:rStyle w:val="HTMLCode"/>
          <w:rFonts w:ascii="Consolas" w:hAnsi="Consolas"/>
          <w:sz w:val="21"/>
          <w:szCs w:val="21"/>
          <w:bdr w:val="single" w:sz="6" w:space="0" w:color="D3DCE6" w:frame="1"/>
        </w:rPr>
        <w:t>if...else if...else</w:t>
      </w:r>
      <w:r>
        <w:rPr>
          <w:rFonts w:ascii="Arial" w:hAnsi="Arial" w:cs="Arial"/>
          <w:sz w:val="27"/>
          <w:szCs w:val="27"/>
        </w:rPr>
        <w:t> statement.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The syntax of the </w:t>
      </w:r>
      <w:r>
        <w:rPr>
          <w:rStyle w:val="HTMLCode"/>
          <w:rFonts w:ascii="Consolas" w:hAnsi="Consolas"/>
          <w:sz w:val="21"/>
          <w:szCs w:val="21"/>
          <w:bdr w:val="single" w:sz="6" w:space="0" w:color="D3DCE6" w:frame="1"/>
        </w:rPr>
        <w:t>if...else if...else</w:t>
      </w:r>
      <w:r>
        <w:rPr>
          <w:rFonts w:ascii="Arial" w:hAnsi="Arial" w:cs="Arial"/>
          <w:sz w:val="27"/>
          <w:szCs w:val="27"/>
        </w:rPr>
        <w:t> statement is: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(condition1)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code block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code block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code block 3</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240" w:afterAutospacing="0" w:line="450" w:lineRule="atLeast"/>
        <w:rPr>
          <w:rFonts w:ascii="Arial" w:hAnsi="Arial" w:cs="Arial"/>
          <w:sz w:val="27"/>
          <w:szCs w:val="27"/>
        </w:rPr>
      </w:pPr>
      <w:r>
        <w:rPr>
          <w:rFonts w:ascii="Arial" w:hAnsi="Arial" w:cs="Arial"/>
          <w:sz w:val="27"/>
          <w:szCs w:val="27"/>
        </w:rPr>
        <w:t>Here,</w:t>
      </w:r>
    </w:p>
    <w:p w:rsidR="00DF5385" w:rsidRDefault="00DF5385" w:rsidP="008B4DBC">
      <w:pPr>
        <w:widowControl/>
        <w:numPr>
          <w:ilvl w:val="0"/>
          <w:numId w:val="64"/>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condition1</w:t>
      </w:r>
      <w:r>
        <w:rPr>
          <w:rFonts w:ascii="Arial" w:hAnsi="Arial" w:cs="Arial"/>
          <w:sz w:val="27"/>
          <w:szCs w:val="27"/>
        </w:rPr>
        <w:t> evaluates to </w:t>
      </w:r>
      <w:r>
        <w:rPr>
          <w:rStyle w:val="HTMLCode"/>
          <w:rFonts w:ascii="Consolas" w:hAnsi="Consolas"/>
          <w:sz w:val="21"/>
          <w:szCs w:val="21"/>
          <w:bdr w:val="single" w:sz="6" w:space="0" w:color="D3DCE6" w:frame="1"/>
        </w:rPr>
        <w:t>true</w:t>
      </w:r>
      <w:r>
        <w:rPr>
          <w:rFonts w:ascii="Arial" w:hAnsi="Arial" w:cs="Arial"/>
          <w:sz w:val="27"/>
          <w:szCs w:val="27"/>
        </w:rPr>
        <w:t>, the </w:t>
      </w:r>
      <w:r>
        <w:rPr>
          <w:rStyle w:val="HTMLCode"/>
          <w:rFonts w:ascii="Consolas" w:hAnsi="Consolas"/>
          <w:sz w:val="21"/>
          <w:szCs w:val="21"/>
          <w:bdr w:val="single" w:sz="6" w:space="0" w:color="D3DCE6" w:frame="1"/>
        </w:rPr>
        <w:t>code block 1</w:t>
      </w:r>
      <w:r>
        <w:rPr>
          <w:rFonts w:ascii="Arial" w:hAnsi="Arial" w:cs="Arial"/>
          <w:sz w:val="27"/>
          <w:szCs w:val="27"/>
        </w:rPr>
        <w:t> is executed.</w:t>
      </w:r>
    </w:p>
    <w:p w:rsidR="00DF5385" w:rsidRDefault="00DF5385" w:rsidP="008B4DBC">
      <w:pPr>
        <w:widowControl/>
        <w:numPr>
          <w:ilvl w:val="0"/>
          <w:numId w:val="64"/>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condition1</w:t>
      </w:r>
      <w:r>
        <w:rPr>
          <w:rFonts w:ascii="Arial" w:hAnsi="Arial" w:cs="Arial"/>
          <w:sz w:val="27"/>
          <w:szCs w:val="27"/>
        </w:rPr>
        <w:t> evaluates to </w:t>
      </w:r>
      <w:r>
        <w:rPr>
          <w:rStyle w:val="HTMLCode"/>
          <w:rFonts w:ascii="Consolas" w:hAnsi="Consolas"/>
          <w:sz w:val="21"/>
          <w:szCs w:val="21"/>
          <w:bdr w:val="single" w:sz="6" w:space="0" w:color="D3DCE6" w:frame="1"/>
        </w:rPr>
        <w:t>false</w:t>
      </w:r>
      <w:r>
        <w:rPr>
          <w:rFonts w:ascii="Arial" w:hAnsi="Arial" w:cs="Arial"/>
          <w:sz w:val="27"/>
          <w:szCs w:val="27"/>
        </w:rPr>
        <w:t>, then </w:t>
      </w:r>
      <w:r>
        <w:rPr>
          <w:rStyle w:val="HTMLCode"/>
          <w:rFonts w:ascii="Consolas" w:hAnsi="Consolas"/>
          <w:sz w:val="21"/>
          <w:szCs w:val="21"/>
          <w:bdr w:val="single" w:sz="6" w:space="0" w:color="D3DCE6" w:frame="1"/>
        </w:rPr>
        <w:t>condition2</w:t>
      </w:r>
      <w:r>
        <w:rPr>
          <w:rFonts w:ascii="Arial" w:hAnsi="Arial" w:cs="Arial"/>
          <w:sz w:val="27"/>
          <w:szCs w:val="27"/>
        </w:rPr>
        <w:t> is evaluated.</w:t>
      </w:r>
    </w:p>
    <w:p w:rsidR="00DF5385" w:rsidRDefault="00DF5385" w:rsidP="008B4DBC">
      <w:pPr>
        <w:widowControl/>
        <w:numPr>
          <w:ilvl w:val="0"/>
          <w:numId w:val="64"/>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condition2</w:t>
      </w:r>
      <w:r>
        <w:rPr>
          <w:rFonts w:ascii="Arial" w:hAnsi="Arial" w:cs="Arial"/>
          <w:sz w:val="27"/>
          <w:szCs w:val="27"/>
        </w:rPr>
        <w:t> is </w:t>
      </w:r>
      <w:r>
        <w:rPr>
          <w:rStyle w:val="HTMLCode"/>
          <w:rFonts w:ascii="Consolas" w:hAnsi="Consolas"/>
          <w:sz w:val="21"/>
          <w:szCs w:val="21"/>
          <w:bdr w:val="single" w:sz="6" w:space="0" w:color="D3DCE6" w:frame="1"/>
        </w:rPr>
        <w:t>true</w:t>
      </w:r>
      <w:r>
        <w:rPr>
          <w:rFonts w:ascii="Arial" w:hAnsi="Arial" w:cs="Arial"/>
          <w:sz w:val="27"/>
          <w:szCs w:val="27"/>
        </w:rPr>
        <w:t>, the </w:t>
      </w:r>
      <w:r>
        <w:rPr>
          <w:rStyle w:val="HTMLCode"/>
          <w:rFonts w:ascii="Consolas" w:hAnsi="Consolas"/>
          <w:sz w:val="21"/>
          <w:szCs w:val="21"/>
          <w:bdr w:val="single" w:sz="6" w:space="0" w:color="D3DCE6" w:frame="1"/>
        </w:rPr>
        <w:t>code block 2</w:t>
      </w:r>
      <w:r>
        <w:rPr>
          <w:rFonts w:ascii="Arial" w:hAnsi="Arial" w:cs="Arial"/>
          <w:sz w:val="27"/>
          <w:szCs w:val="27"/>
        </w:rPr>
        <w:t> is executed.</w:t>
      </w:r>
    </w:p>
    <w:p w:rsidR="00DF5385" w:rsidRDefault="00DF5385" w:rsidP="008B4DBC">
      <w:pPr>
        <w:widowControl/>
        <w:numPr>
          <w:ilvl w:val="0"/>
          <w:numId w:val="64"/>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condition2</w:t>
      </w:r>
      <w:r>
        <w:rPr>
          <w:rFonts w:ascii="Arial" w:hAnsi="Arial" w:cs="Arial"/>
          <w:sz w:val="27"/>
          <w:szCs w:val="27"/>
        </w:rPr>
        <w:t> is </w:t>
      </w:r>
      <w:r>
        <w:rPr>
          <w:rStyle w:val="HTMLCode"/>
          <w:rFonts w:ascii="Consolas" w:hAnsi="Consolas"/>
          <w:sz w:val="21"/>
          <w:szCs w:val="21"/>
          <w:bdr w:val="single" w:sz="6" w:space="0" w:color="D3DCE6" w:frame="1"/>
        </w:rPr>
        <w:t>false</w:t>
      </w:r>
      <w:r>
        <w:rPr>
          <w:rFonts w:ascii="Arial" w:hAnsi="Arial" w:cs="Arial"/>
          <w:sz w:val="27"/>
          <w:szCs w:val="27"/>
        </w:rPr>
        <w:t>, the </w:t>
      </w:r>
      <w:r>
        <w:rPr>
          <w:rStyle w:val="HTMLCode"/>
          <w:rFonts w:ascii="Consolas" w:hAnsi="Consolas"/>
          <w:sz w:val="21"/>
          <w:szCs w:val="21"/>
          <w:bdr w:val="single" w:sz="6" w:space="0" w:color="D3DCE6" w:frame="1"/>
        </w:rPr>
        <w:t>code block 3</w:t>
      </w:r>
      <w:r>
        <w:rPr>
          <w:rFonts w:ascii="Arial" w:hAnsi="Arial" w:cs="Arial"/>
          <w:sz w:val="27"/>
          <w:szCs w:val="27"/>
        </w:rPr>
        <w:t> is executed.</w:t>
      </w:r>
    </w:p>
    <w:p w:rsidR="00DF5385" w:rsidRDefault="00DF5385" w:rsidP="00DF5385">
      <w:pPr>
        <w:rPr>
          <w:sz w:val="24"/>
          <w:szCs w:val="24"/>
        </w:rPr>
      </w:pPr>
      <w:r>
        <w:rPr>
          <w:noProof/>
        </w:rPr>
        <w:drawing>
          <wp:inline distT="0" distB="0" distL="0" distR="0">
            <wp:extent cx="6477000" cy="2733675"/>
            <wp:effectExtent l="0" t="0" r="0" b="0"/>
            <wp:docPr id="614" name="Picture 89" descr="Working of if...else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orking of if...else if...else Statement"/>
                    <pic:cNvPicPr>
                      <a:picLocks noChangeAspect="1" noChangeArrowheads="1"/>
                    </pic:cNvPicPr>
                  </pic:nvPicPr>
                  <pic:blipFill>
                    <a:blip r:embed="rId183"/>
                    <a:srcRect/>
                    <a:stretch>
                      <a:fillRect/>
                    </a:stretch>
                  </pic:blipFill>
                  <pic:spPr bwMode="auto">
                    <a:xfrm>
                      <a:off x="0" y="0"/>
                      <a:ext cx="6477000" cy="2733675"/>
                    </a:xfrm>
                    <a:prstGeom prst="rect">
                      <a:avLst/>
                    </a:prstGeom>
                    <a:noFill/>
                    <a:ln w="9525">
                      <a:noFill/>
                      <a:miter lim="800000"/>
                      <a:headEnd/>
                      <a:tailEnd/>
                    </a:ln>
                  </pic:spPr>
                </pic:pic>
              </a:graphicData>
            </a:graphic>
          </wp:inline>
        </w:drawing>
      </w:r>
      <w:r>
        <w:t>How if...else if...else Statement Works</w:t>
      </w:r>
    </w:p>
    <w:p w:rsidR="00DF5385" w:rsidRDefault="00DF5385" w:rsidP="00DF5385">
      <w:pPr>
        <w:pStyle w:val="NormalWeb"/>
        <w:shd w:val="clear" w:color="auto" w:fill="F8FAFF"/>
        <w:spacing w:before="0" w:beforeAutospacing="0" w:after="0" w:afterAutospacing="0" w:line="450" w:lineRule="atLeast"/>
        <w:rPr>
          <w:rFonts w:ascii="Arial" w:hAnsi="Arial" w:cs="Arial"/>
          <w:sz w:val="27"/>
          <w:szCs w:val="27"/>
        </w:rPr>
      </w:pPr>
      <w:r>
        <w:rPr>
          <w:rStyle w:val="Strong"/>
          <w:rFonts w:ascii="Arial" w:hAnsi="Arial" w:cs="Arial"/>
          <w:sz w:val="27"/>
          <w:szCs w:val="27"/>
        </w:rPr>
        <w:lastRenderedPageBreak/>
        <w:t>Note:</w:t>
      </w:r>
      <w:r>
        <w:rPr>
          <w:rFonts w:ascii="Arial" w:hAnsi="Arial" w:cs="Arial"/>
          <w:sz w:val="27"/>
          <w:szCs w:val="27"/>
        </w:rPr>
        <w:t> There can be more than one </w:t>
      </w:r>
      <w:r>
        <w:rPr>
          <w:rStyle w:val="HTMLCode"/>
          <w:rFonts w:ascii="Consolas" w:hAnsi="Consolas"/>
          <w:sz w:val="21"/>
          <w:szCs w:val="21"/>
          <w:bdr w:val="single" w:sz="6" w:space="0" w:color="D3DCE6" w:frame="1"/>
        </w:rPr>
        <w:t>else if</w:t>
      </w:r>
      <w:r>
        <w:rPr>
          <w:rFonts w:ascii="Arial" w:hAnsi="Arial" w:cs="Arial"/>
          <w:sz w:val="27"/>
          <w:szCs w:val="27"/>
        </w:rPr>
        <w:t> statement but only one </w:t>
      </w:r>
      <w:r>
        <w:rPr>
          <w:rStyle w:val="HTMLCode"/>
          <w:rFonts w:ascii="Consolas" w:hAnsi="Consolas"/>
          <w:sz w:val="21"/>
          <w:szCs w:val="21"/>
          <w:bdr w:val="single" w:sz="6" w:space="0" w:color="D3DCE6" w:frame="1"/>
        </w:rPr>
        <w:t>if</w:t>
      </w:r>
      <w:r>
        <w:rPr>
          <w:rFonts w:ascii="Arial" w:hAnsi="Arial" w:cs="Arial"/>
          <w:sz w:val="27"/>
          <w:szCs w:val="27"/>
        </w:rPr>
        <w:t> and </w:t>
      </w:r>
      <w:r>
        <w:rPr>
          <w:rStyle w:val="HTMLCode"/>
          <w:rFonts w:ascii="Consolas" w:hAnsi="Consolas"/>
          <w:sz w:val="21"/>
          <w:szCs w:val="21"/>
          <w:bdr w:val="single" w:sz="6" w:space="0" w:color="D3DCE6" w:frame="1"/>
        </w:rPr>
        <w:t>else</w:t>
      </w:r>
      <w:r>
        <w:rPr>
          <w:rFonts w:ascii="Arial" w:hAnsi="Arial" w:cs="Arial"/>
          <w:sz w:val="27"/>
          <w:szCs w:val="27"/>
        </w:rPr>
        <w:t> statements.</w:t>
      </w:r>
    </w:p>
    <w:p w:rsidR="00DF5385" w:rsidRDefault="00A21A02" w:rsidP="00DF5385">
      <w:pPr>
        <w:spacing w:before="600" w:after="600"/>
        <w:rPr>
          <w:sz w:val="24"/>
          <w:szCs w:val="24"/>
        </w:rPr>
      </w:pPr>
      <w:r>
        <w:pict>
          <v:rect id="_x0000_i1031" style="width:0;height:0" o:hralign="center" o:hrstd="t" o:hrnoshade="t" o:hr="t" fillcolor="#25265e" stroked="f"/>
        </w:pict>
      </w:r>
    </w:p>
    <w:p w:rsidR="00DF5385" w:rsidRDefault="00DF5385" w:rsidP="00DF5385">
      <w:pPr>
        <w:pStyle w:val="Heading3"/>
        <w:shd w:val="clear" w:color="auto" w:fill="F9FAFC"/>
        <w:spacing w:after="180" w:line="450" w:lineRule="atLeast"/>
        <w:rPr>
          <w:rFonts w:ascii="Arial" w:hAnsi="Arial" w:cs="Arial"/>
          <w:color w:val="25265E"/>
          <w:sz w:val="30"/>
          <w:szCs w:val="30"/>
        </w:rPr>
      </w:pPr>
      <w:r>
        <w:rPr>
          <w:rFonts w:ascii="Arial" w:hAnsi="Arial" w:cs="Arial"/>
          <w:color w:val="25265E"/>
          <w:sz w:val="30"/>
          <w:szCs w:val="30"/>
        </w:rPr>
        <w:t>Example 3: C++ if...else...else if</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Program to check whether an integer is positive, negative or zero</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meta"/>
          <w:rFonts w:ascii="Consolas" w:hAnsi="Consolas"/>
          <w:color w:val="61AEEE"/>
          <w:sz w:val="21"/>
          <w:szCs w:val="21"/>
          <w:bdr w:val="none" w:sz="0" w:space="0" w:color="auto" w:frame="1"/>
          <w:shd w:val="clear" w:color="auto" w:fill="383B40"/>
        </w:rPr>
        <w:t>#</w:t>
      </w:r>
      <w:r>
        <w:rPr>
          <w:rStyle w:val="hljs-meta-keyword"/>
          <w:rFonts w:ascii="Consolas" w:hAnsi="Consolas"/>
          <w:color w:val="61AEEE"/>
          <w:sz w:val="21"/>
          <w:szCs w:val="21"/>
          <w:bdr w:val="none" w:sz="0" w:space="0" w:color="auto" w:frame="1"/>
          <w:shd w:val="clear" w:color="auto" w:fill="383B40"/>
        </w:rPr>
        <w:t>include</w:t>
      </w:r>
      <w:r>
        <w:rPr>
          <w:rStyle w:val="hljs-meta"/>
          <w:rFonts w:ascii="Consolas" w:hAnsi="Consolas"/>
          <w:color w:val="61AEEE"/>
          <w:sz w:val="21"/>
          <w:szCs w:val="21"/>
          <w:bdr w:val="none" w:sz="0" w:space="0" w:color="auto" w:frame="1"/>
          <w:shd w:val="clear" w:color="auto" w:fill="383B40"/>
        </w:rPr>
        <w:t xml:space="preserve"> </w:t>
      </w:r>
      <w:r>
        <w:rPr>
          <w:rStyle w:val="hljs-meta-string"/>
          <w:rFonts w:ascii="Consolas" w:hAnsi="Consolas"/>
          <w:color w:val="98C379"/>
          <w:sz w:val="21"/>
          <w:szCs w:val="21"/>
          <w:bdr w:val="none" w:sz="0" w:space="0" w:color="auto" w:frame="1"/>
          <w:shd w:val="clear" w:color="auto" w:fill="383B40"/>
        </w:rPr>
        <w:t>&lt;iostream&gt;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using</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namespace</w:t>
      </w: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std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ljs-function"/>
          <w:rFonts w:ascii="Consolas" w:hAnsi="Consolas"/>
          <w:color w:val="D3D3D3"/>
          <w:sz w:val="21"/>
          <w:szCs w:val="21"/>
          <w:bdr w:val="none" w:sz="0" w:space="0" w:color="auto" w:frame="1"/>
          <w:shd w:val="clear" w:color="auto" w:fill="383B40"/>
        </w:rPr>
        <w:t xml:space="preserve"> </w:t>
      </w:r>
      <w:r>
        <w:rPr>
          <w:rStyle w:val="hljs-title"/>
          <w:rFonts w:ascii="Consolas" w:hAnsi="Consolas"/>
          <w:color w:val="61AEEE"/>
          <w:sz w:val="21"/>
          <w:szCs w:val="21"/>
          <w:bdr w:val="none" w:sz="0" w:space="0" w:color="auto" w:frame="1"/>
          <w:shd w:val="clear" w:color="auto" w:fill="383B40"/>
        </w:rPr>
        <w:t>main</w:t>
      </w:r>
      <w:r>
        <w:rPr>
          <w:rStyle w:val="hljs-params"/>
          <w:rFonts w:ascii="Consolas" w:hAnsi="Consolas"/>
          <w:color w:val="D3D3D3"/>
          <w:sz w:val="21"/>
          <w:szCs w:val="21"/>
          <w:bdr w:val="none" w:sz="0" w:space="0" w:color="auto" w:frame="1"/>
          <w:shd w:val="clear" w:color="auto" w:fill="383B40"/>
        </w:rPr>
        <w:t>()</w:t>
      </w:r>
      <w:r>
        <w:rPr>
          <w:rStyle w:val="hljs-function"/>
          <w:rFonts w:ascii="Consolas" w:hAnsi="Consolas"/>
          <w:color w:val="D3D3D3"/>
          <w:sz w:val="21"/>
          <w:szCs w:val="21"/>
          <w:bdr w:val="none" w:sz="0" w:space="0" w:color="auto" w:frame="1"/>
          <w:shd w:val="clear" w:color="auto" w:fill="383B40"/>
        </w:rPr>
        <w:t xml:space="preserve">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"Enter an integer: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cin</w:t>
      </w:r>
      <w:r>
        <w:rPr>
          <w:rStyle w:val="HTMLCode"/>
          <w:rFonts w:ascii="Consolas" w:hAnsi="Consolas"/>
          <w:color w:val="D3D3D3"/>
          <w:sz w:val="21"/>
          <w:szCs w:val="21"/>
          <w:bdr w:val="none" w:sz="0" w:space="0" w:color="auto" w:frame="1"/>
          <w:shd w:val="clear" w:color="auto" w:fill="383B40"/>
        </w:rPr>
        <w:t xml:space="preserve"> &gt;&gt; number;</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&gt;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a positive integer: "</w:t>
      </w:r>
      <w:r>
        <w:rPr>
          <w:rStyle w:val="HTMLCode"/>
          <w:rFonts w:ascii="Consolas" w:hAnsi="Consolas"/>
          <w:color w:val="D3D3D3"/>
          <w:sz w:val="21"/>
          <w:szCs w:val="21"/>
          <w:bdr w:val="none" w:sz="0" w:space="0" w:color="auto" w:frame="1"/>
          <w:shd w:val="clear" w:color="auto" w:fill="383B40"/>
        </w:rPr>
        <w:t xml:space="preserve"> &lt;&lt; number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&lt;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a negative integer: "</w:t>
      </w:r>
      <w:r>
        <w:rPr>
          <w:rStyle w:val="HTMLCode"/>
          <w:rFonts w:ascii="Consolas" w:hAnsi="Consolas"/>
          <w:color w:val="D3D3D3"/>
          <w:sz w:val="21"/>
          <w:szCs w:val="21"/>
          <w:bdr w:val="none" w:sz="0" w:space="0" w:color="auto" w:frame="1"/>
          <w:shd w:val="clear" w:color="auto" w:fill="383B40"/>
        </w:rPr>
        <w:t xml:space="preserve"> &lt;&lt; number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"You entered 0."</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"This line is always printed."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return</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a positive integer: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lastRenderedPageBreak/>
        <w:t>Enter an integer: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a negative integer: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3</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0</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You entered 0.</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In this program, we take a number from the user. We then use the </w:t>
      </w:r>
      <w:r>
        <w:rPr>
          <w:rStyle w:val="HTMLCode"/>
          <w:rFonts w:ascii="Consolas" w:hAnsi="Consolas"/>
          <w:sz w:val="21"/>
          <w:szCs w:val="21"/>
          <w:bdr w:val="single" w:sz="6" w:space="0" w:color="D3DCE6" w:frame="1"/>
        </w:rPr>
        <w:t>if...else if...else</w:t>
      </w:r>
      <w:r>
        <w:rPr>
          <w:rFonts w:ascii="Arial" w:hAnsi="Arial" w:cs="Arial"/>
          <w:sz w:val="27"/>
          <w:szCs w:val="27"/>
        </w:rPr>
        <w:t> ladder to check whether the number is positive, negative, or zero.</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If the number is greater than </w:t>
      </w:r>
      <w:r>
        <w:rPr>
          <w:rStyle w:val="HTMLCode"/>
          <w:rFonts w:ascii="Consolas" w:hAnsi="Consolas"/>
          <w:sz w:val="21"/>
          <w:szCs w:val="21"/>
          <w:bdr w:val="single" w:sz="6" w:space="0" w:color="D3DCE6" w:frame="1"/>
        </w:rPr>
        <w:t>0</w:t>
      </w:r>
      <w:r>
        <w:rPr>
          <w:rFonts w:ascii="Arial" w:hAnsi="Arial" w:cs="Arial"/>
          <w:sz w:val="27"/>
          <w:szCs w:val="27"/>
        </w:rPr>
        <w:t>, the code inside the </w:t>
      </w:r>
      <w:r>
        <w:rPr>
          <w:rStyle w:val="HTMLCode"/>
          <w:rFonts w:ascii="Consolas" w:hAnsi="Consolas"/>
          <w:sz w:val="21"/>
          <w:szCs w:val="21"/>
          <w:bdr w:val="single" w:sz="6" w:space="0" w:color="D3DCE6" w:frame="1"/>
        </w:rPr>
        <w:t>if</w:t>
      </w:r>
      <w:r>
        <w:rPr>
          <w:rFonts w:ascii="Arial" w:hAnsi="Arial" w:cs="Arial"/>
          <w:sz w:val="27"/>
          <w:szCs w:val="27"/>
        </w:rPr>
        <w:t> block is executed. If the number is less than </w:t>
      </w:r>
      <w:r>
        <w:rPr>
          <w:rStyle w:val="HTMLCode"/>
          <w:rFonts w:ascii="Consolas" w:hAnsi="Consolas"/>
          <w:sz w:val="21"/>
          <w:szCs w:val="21"/>
          <w:bdr w:val="single" w:sz="6" w:space="0" w:color="D3DCE6" w:frame="1"/>
        </w:rPr>
        <w:t>0</w:t>
      </w:r>
      <w:r>
        <w:rPr>
          <w:rFonts w:ascii="Arial" w:hAnsi="Arial" w:cs="Arial"/>
          <w:sz w:val="27"/>
          <w:szCs w:val="27"/>
        </w:rPr>
        <w:t>, the code inside the </w:t>
      </w:r>
      <w:r>
        <w:rPr>
          <w:rStyle w:val="HTMLCode"/>
          <w:rFonts w:ascii="Consolas" w:hAnsi="Consolas"/>
          <w:sz w:val="21"/>
          <w:szCs w:val="21"/>
          <w:bdr w:val="single" w:sz="6" w:space="0" w:color="D3DCE6" w:frame="1"/>
        </w:rPr>
        <w:t>else if</w:t>
      </w:r>
      <w:r>
        <w:rPr>
          <w:rFonts w:ascii="Arial" w:hAnsi="Arial" w:cs="Arial"/>
          <w:sz w:val="27"/>
          <w:szCs w:val="27"/>
        </w:rPr>
        <w:t> block is executed. Otherwise, the code inside the </w:t>
      </w:r>
      <w:r>
        <w:rPr>
          <w:rStyle w:val="HTMLCode"/>
          <w:rFonts w:ascii="Consolas" w:hAnsi="Consolas"/>
          <w:sz w:val="21"/>
          <w:szCs w:val="21"/>
          <w:bdr w:val="single" w:sz="6" w:space="0" w:color="D3DCE6" w:frame="1"/>
        </w:rPr>
        <w:t>else</w:t>
      </w:r>
      <w:r>
        <w:rPr>
          <w:rFonts w:ascii="Arial" w:hAnsi="Arial" w:cs="Arial"/>
          <w:sz w:val="27"/>
          <w:szCs w:val="27"/>
        </w:rPr>
        <w:t> block is executed.</w:t>
      </w:r>
    </w:p>
    <w:p w:rsidR="00DF5385" w:rsidRPr="00EE38BC" w:rsidRDefault="00A21A02" w:rsidP="00EE38BC">
      <w:pPr>
        <w:spacing w:before="600" w:after="600"/>
        <w:rPr>
          <w:sz w:val="24"/>
          <w:szCs w:val="24"/>
        </w:rPr>
      </w:pPr>
      <w:r>
        <w:pict>
          <v:rect id="_x0000_i1032" style="width:0;height:0" o:hralign="center" o:hrstd="t" o:hrnoshade="t" o:hr="t" fillcolor="#25265e" stroked="f"/>
        </w:pict>
      </w:r>
      <w:r w:rsidR="00DF5385" w:rsidRPr="00EE38BC">
        <w:rPr>
          <w:rFonts w:ascii="Arial" w:hAnsi="Arial" w:cs="Arial"/>
          <w:b/>
          <w:color w:val="25265E"/>
        </w:rPr>
        <w:t>C++ Nested if...else</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Sometimes, we need to use an </w:t>
      </w:r>
      <w:r>
        <w:rPr>
          <w:rStyle w:val="HTMLCode"/>
          <w:rFonts w:ascii="Consolas" w:hAnsi="Consolas"/>
          <w:sz w:val="21"/>
          <w:szCs w:val="21"/>
          <w:bdr w:val="single" w:sz="6" w:space="0" w:color="D3DCE6" w:frame="1"/>
        </w:rPr>
        <w:t>if</w:t>
      </w:r>
      <w:r>
        <w:rPr>
          <w:rFonts w:ascii="Arial" w:hAnsi="Arial" w:cs="Arial"/>
          <w:sz w:val="27"/>
          <w:szCs w:val="27"/>
        </w:rPr>
        <w:t> statement inside another </w:t>
      </w:r>
      <w:r>
        <w:rPr>
          <w:rStyle w:val="HTMLCode"/>
          <w:rFonts w:ascii="Consolas" w:hAnsi="Consolas"/>
          <w:sz w:val="21"/>
          <w:szCs w:val="21"/>
          <w:bdr w:val="single" w:sz="6" w:space="0" w:color="D3DCE6" w:frame="1"/>
        </w:rPr>
        <w:t>if</w:t>
      </w:r>
      <w:r>
        <w:rPr>
          <w:rFonts w:ascii="Arial" w:hAnsi="Arial" w:cs="Arial"/>
          <w:sz w:val="27"/>
          <w:szCs w:val="27"/>
        </w:rPr>
        <w:t> statement. This is known as nested </w:t>
      </w:r>
      <w:r>
        <w:rPr>
          <w:rStyle w:val="HTMLCode"/>
          <w:rFonts w:ascii="Consolas" w:hAnsi="Consolas"/>
          <w:sz w:val="21"/>
          <w:szCs w:val="21"/>
          <w:bdr w:val="single" w:sz="6" w:space="0" w:color="D3DCE6" w:frame="1"/>
        </w:rPr>
        <w:t>if</w:t>
      </w:r>
      <w:r>
        <w:rPr>
          <w:rFonts w:ascii="Arial" w:hAnsi="Arial" w:cs="Arial"/>
          <w:sz w:val="27"/>
          <w:szCs w:val="27"/>
        </w:rPr>
        <w:t> statement.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Think of it as multiple layers of </w:t>
      </w:r>
      <w:r>
        <w:rPr>
          <w:rStyle w:val="HTMLCode"/>
          <w:rFonts w:ascii="Consolas" w:hAnsi="Consolas"/>
          <w:sz w:val="21"/>
          <w:szCs w:val="21"/>
          <w:bdr w:val="single" w:sz="6" w:space="0" w:color="D3DCE6" w:frame="1"/>
        </w:rPr>
        <w:t>if</w:t>
      </w:r>
      <w:r>
        <w:rPr>
          <w:rFonts w:ascii="Arial" w:hAnsi="Arial" w:cs="Arial"/>
          <w:sz w:val="27"/>
          <w:szCs w:val="27"/>
        </w:rPr>
        <w:t> statements. There is a first, outer </w:t>
      </w:r>
      <w:r>
        <w:rPr>
          <w:rStyle w:val="HTMLCode"/>
          <w:rFonts w:ascii="Consolas" w:hAnsi="Consolas"/>
          <w:sz w:val="21"/>
          <w:szCs w:val="21"/>
          <w:bdr w:val="single" w:sz="6" w:space="0" w:color="D3DCE6" w:frame="1"/>
        </w:rPr>
        <w:t>if</w:t>
      </w:r>
      <w:r>
        <w:rPr>
          <w:rFonts w:ascii="Arial" w:hAnsi="Arial" w:cs="Arial"/>
          <w:sz w:val="27"/>
          <w:szCs w:val="27"/>
        </w:rPr>
        <w:t> statement, and inside it is another, inner </w:t>
      </w:r>
      <w:r>
        <w:rPr>
          <w:rStyle w:val="HTMLCode"/>
          <w:rFonts w:ascii="Consolas" w:hAnsi="Consolas"/>
          <w:sz w:val="21"/>
          <w:szCs w:val="21"/>
          <w:bdr w:val="single" w:sz="6" w:space="0" w:color="D3DCE6" w:frame="1"/>
        </w:rPr>
        <w:t>if</w:t>
      </w:r>
      <w:r>
        <w:rPr>
          <w:rFonts w:ascii="Arial" w:hAnsi="Arial" w:cs="Arial"/>
          <w:sz w:val="27"/>
          <w:szCs w:val="27"/>
        </w:rPr>
        <w:t> statement. Its syntax is: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outer if statement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(condition1)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statements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inner if statement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(condition2)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statements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8FAFF"/>
        <w:spacing w:before="0" w:beforeAutospacing="0" w:after="0" w:afterAutospacing="0" w:line="450" w:lineRule="atLeast"/>
        <w:rPr>
          <w:rFonts w:ascii="Arial" w:hAnsi="Arial" w:cs="Arial"/>
          <w:sz w:val="27"/>
          <w:szCs w:val="27"/>
        </w:rPr>
      </w:pPr>
      <w:r>
        <w:rPr>
          <w:rStyle w:val="Strong"/>
          <w:rFonts w:ascii="Arial" w:hAnsi="Arial" w:cs="Arial"/>
          <w:sz w:val="27"/>
          <w:szCs w:val="27"/>
        </w:rPr>
        <w:t>Notes:</w:t>
      </w:r>
    </w:p>
    <w:p w:rsidR="00DF5385" w:rsidRDefault="00DF5385" w:rsidP="008B4DBC">
      <w:pPr>
        <w:widowControl/>
        <w:numPr>
          <w:ilvl w:val="0"/>
          <w:numId w:val="65"/>
        </w:numPr>
        <w:shd w:val="clear" w:color="auto" w:fill="F8FAFF"/>
        <w:autoSpaceDE/>
        <w:autoSpaceDN/>
        <w:spacing w:line="450" w:lineRule="atLeast"/>
        <w:ind w:left="0"/>
        <w:rPr>
          <w:rFonts w:ascii="Arial" w:hAnsi="Arial" w:cs="Arial"/>
          <w:sz w:val="27"/>
          <w:szCs w:val="27"/>
        </w:rPr>
      </w:pPr>
      <w:r>
        <w:rPr>
          <w:rFonts w:ascii="Arial" w:hAnsi="Arial" w:cs="Arial"/>
          <w:sz w:val="27"/>
          <w:szCs w:val="27"/>
        </w:rPr>
        <w:lastRenderedPageBreak/>
        <w:t>We can add </w:t>
      </w:r>
      <w:r>
        <w:rPr>
          <w:rStyle w:val="HTMLCode"/>
          <w:rFonts w:ascii="Consolas" w:hAnsi="Consolas"/>
          <w:sz w:val="21"/>
          <w:szCs w:val="21"/>
          <w:bdr w:val="single" w:sz="6" w:space="0" w:color="D3DCE6" w:frame="1"/>
        </w:rPr>
        <w:t>else</w:t>
      </w:r>
      <w:r>
        <w:rPr>
          <w:rFonts w:ascii="Arial" w:hAnsi="Arial" w:cs="Arial"/>
          <w:sz w:val="27"/>
          <w:szCs w:val="27"/>
        </w:rPr>
        <w:t> and </w:t>
      </w:r>
      <w:r>
        <w:rPr>
          <w:rStyle w:val="HTMLCode"/>
          <w:rFonts w:ascii="Consolas" w:hAnsi="Consolas"/>
          <w:sz w:val="21"/>
          <w:szCs w:val="21"/>
          <w:bdr w:val="single" w:sz="6" w:space="0" w:color="D3DCE6" w:frame="1"/>
        </w:rPr>
        <w:t>else if</w:t>
      </w:r>
      <w:r>
        <w:rPr>
          <w:rFonts w:ascii="Arial" w:hAnsi="Arial" w:cs="Arial"/>
          <w:sz w:val="27"/>
          <w:szCs w:val="27"/>
        </w:rPr>
        <w:t> statements to the inner </w:t>
      </w:r>
      <w:r>
        <w:rPr>
          <w:rStyle w:val="HTMLCode"/>
          <w:rFonts w:ascii="Consolas" w:hAnsi="Consolas"/>
          <w:sz w:val="21"/>
          <w:szCs w:val="21"/>
          <w:bdr w:val="single" w:sz="6" w:space="0" w:color="D3DCE6" w:frame="1"/>
        </w:rPr>
        <w:t>if</w:t>
      </w:r>
      <w:r>
        <w:rPr>
          <w:rFonts w:ascii="Arial" w:hAnsi="Arial" w:cs="Arial"/>
          <w:sz w:val="27"/>
          <w:szCs w:val="27"/>
        </w:rPr>
        <w:t> statement as required.</w:t>
      </w:r>
    </w:p>
    <w:p w:rsidR="00DF5385" w:rsidRDefault="00DF5385" w:rsidP="008B4DBC">
      <w:pPr>
        <w:widowControl/>
        <w:numPr>
          <w:ilvl w:val="0"/>
          <w:numId w:val="65"/>
        </w:numPr>
        <w:shd w:val="clear" w:color="auto" w:fill="F8FAFF"/>
        <w:autoSpaceDE/>
        <w:autoSpaceDN/>
        <w:spacing w:line="450" w:lineRule="atLeast"/>
        <w:ind w:left="0"/>
        <w:rPr>
          <w:rFonts w:ascii="Arial" w:hAnsi="Arial" w:cs="Arial"/>
          <w:sz w:val="27"/>
          <w:szCs w:val="27"/>
        </w:rPr>
      </w:pPr>
      <w:r>
        <w:rPr>
          <w:rFonts w:ascii="Arial" w:hAnsi="Arial" w:cs="Arial"/>
          <w:sz w:val="27"/>
          <w:szCs w:val="27"/>
        </w:rPr>
        <w:t>The inner </w:t>
      </w:r>
      <w:r>
        <w:rPr>
          <w:rStyle w:val="HTMLCode"/>
          <w:rFonts w:ascii="Consolas" w:hAnsi="Consolas"/>
          <w:sz w:val="21"/>
          <w:szCs w:val="21"/>
          <w:bdr w:val="single" w:sz="6" w:space="0" w:color="D3DCE6" w:frame="1"/>
        </w:rPr>
        <w:t>if</w:t>
      </w:r>
      <w:r>
        <w:rPr>
          <w:rFonts w:ascii="Arial" w:hAnsi="Arial" w:cs="Arial"/>
          <w:sz w:val="27"/>
          <w:szCs w:val="27"/>
        </w:rPr>
        <w:t> statement can also be inserted inside the outer </w:t>
      </w:r>
      <w:r>
        <w:rPr>
          <w:rStyle w:val="HTMLCode"/>
          <w:rFonts w:ascii="Consolas" w:hAnsi="Consolas"/>
          <w:sz w:val="21"/>
          <w:szCs w:val="21"/>
          <w:bdr w:val="single" w:sz="6" w:space="0" w:color="D3DCE6" w:frame="1"/>
        </w:rPr>
        <w:t>else</w:t>
      </w:r>
      <w:r>
        <w:rPr>
          <w:rFonts w:ascii="Arial" w:hAnsi="Arial" w:cs="Arial"/>
          <w:sz w:val="27"/>
          <w:szCs w:val="27"/>
        </w:rPr>
        <w:t> or </w:t>
      </w:r>
      <w:r>
        <w:rPr>
          <w:rStyle w:val="HTMLCode"/>
          <w:rFonts w:ascii="Consolas" w:hAnsi="Consolas"/>
          <w:sz w:val="21"/>
          <w:szCs w:val="21"/>
          <w:bdr w:val="single" w:sz="6" w:space="0" w:color="D3DCE6" w:frame="1"/>
        </w:rPr>
        <w:t>else if</w:t>
      </w:r>
      <w:r>
        <w:rPr>
          <w:rFonts w:ascii="Arial" w:hAnsi="Arial" w:cs="Arial"/>
          <w:sz w:val="27"/>
          <w:szCs w:val="27"/>
        </w:rPr>
        <w:t> statements (if they exist).</w:t>
      </w:r>
    </w:p>
    <w:p w:rsidR="00DF5385" w:rsidRDefault="00DF5385" w:rsidP="008B4DBC">
      <w:pPr>
        <w:widowControl/>
        <w:numPr>
          <w:ilvl w:val="0"/>
          <w:numId w:val="65"/>
        </w:numPr>
        <w:shd w:val="clear" w:color="auto" w:fill="F8FAFF"/>
        <w:autoSpaceDE/>
        <w:autoSpaceDN/>
        <w:spacing w:line="450" w:lineRule="atLeast"/>
        <w:ind w:left="0"/>
        <w:rPr>
          <w:rFonts w:ascii="Arial" w:hAnsi="Arial" w:cs="Arial"/>
          <w:sz w:val="27"/>
          <w:szCs w:val="27"/>
        </w:rPr>
      </w:pPr>
      <w:r>
        <w:rPr>
          <w:rFonts w:ascii="Arial" w:hAnsi="Arial" w:cs="Arial"/>
          <w:sz w:val="27"/>
          <w:szCs w:val="27"/>
        </w:rPr>
        <w:t>We can nest multiple layers of </w:t>
      </w:r>
      <w:r>
        <w:rPr>
          <w:rStyle w:val="HTMLCode"/>
          <w:rFonts w:ascii="Consolas" w:hAnsi="Consolas"/>
          <w:sz w:val="21"/>
          <w:szCs w:val="21"/>
          <w:bdr w:val="single" w:sz="6" w:space="0" w:color="D3DCE6" w:frame="1"/>
        </w:rPr>
        <w:t>if</w:t>
      </w:r>
      <w:r>
        <w:rPr>
          <w:rFonts w:ascii="Arial" w:hAnsi="Arial" w:cs="Arial"/>
          <w:sz w:val="27"/>
          <w:szCs w:val="27"/>
        </w:rPr>
        <w:t> statements.</w:t>
      </w:r>
    </w:p>
    <w:p w:rsidR="00DF5385" w:rsidRDefault="00A21A02" w:rsidP="00DF5385">
      <w:pPr>
        <w:spacing w:before="600" w:after="600"/>
        <w:rPr>
          <w:sz w:val="24"/>
          <w:szCs w:val="24"/>
        </w:rPr>
      </w:pPr>
      <w:r>
        <w:pict>
          <v:rect id="_x0000_i1033" style="width:0;height:0" o:hralign="center" o:hrstd="t" o:hrnoshade="t" o:hr="t" fillcolor="#25265e" stroked="f"/>
        </w:pict>
      </w:r>
    </w:p>
    <w:p w:rsidR="00DF5385" w:rsidRDefault="00DF5385" w:rsidP="00DF5385">
      <w:pPr>
        <w:pStyle w:val="Heading3"/>
        <w:shd w:val="clear" w:color="auto" w:fill="F9FAFC"/>
        <w:spacing w:after="180" w:line="450" w:lineRule="atLeast"/>
        <w:rPr>
          <w:rFonts w:ascii="Arial" w:hAnsi="Arial" w:cs="Arial"/>
          <w:color w:val="25265E"/>
          <w:sz w:val="30"/>
          <w:szCs w:val="30"/>
        </w:rPr>
      </w:pPr>
      <w:r>
        <w:rPr>
          <w:rFonts w:ascii="Arial" w:hAnsi="Arial" w:cs="Arial"/>
          <w:color w:val="25265E"/>
          <w:sz w:val="30"/>
          <w:szCs w:val="30"/>
        </w:rPr>
        <w:t>Example 4: C++ Nested if</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C++ program to find if an integer is even or odd or neither (0)</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using nested if statements</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meta"/>
          <w:rFonts w:ascii="Consolas" w:hAnsi="Consolas"/>
          <w:color w:val="61AEEE"/>
          <w:sz w:val="21"/>
          <w:szCs w:val="21"/>
          <w:bdr w:val="none" w:sz="0" w:space="0" w:color="auto" w:frame="1"/>
          <w:shd w:val="clear" w:color="auto" w:fill="383B40"/>
        </w:rPr>
        <w:t>#</w:t>
      </w:r>
      <w:r>
        <w:rPr>
          <w:rStyle w:val="hljs-meta-keyword"/>
          <w:rFonts w:ascii="Consolas" w:hAnsi="Consolas"/>
          <w:color w:val="61AEEE"/>
          <w:sz w:val="21"/>
          <w:szCs w:val="21"/>
          <w:bdr w:val="none" w:sz="0" w:space="0" w:color="auto" w:frame="1"/>
          <w:shd w:val="clear" w:color="auto" w:fill="383B40"/>
        </w:rPr>
        <w:t>include</w:t>
      </w:r>
      <w:r>
        <w:rPr>
          <w:rStyle w:val="hljs-meta"/>
          <w:rFonts w:ascii="Consolas" w:hAnsi="Consolas"/>
          <w:color w:val="61AEEE"/>
          <w:sz w:val="21"/>
          <w:szCs w:val="21"/>
          <w:bdr w:val="none" w:sz="0" w:space="0" w:color="auto" w:frame="1"/>
          <w:shd w:val="clear" w:color="auto" w:fill="383B40"/>
        </w:rPr>
        <w:t xml:space="preserve"> </w:t>
      </w:r>
      <w:r>
        <w:rPr>
          <w:rStyle w:val="hljs-meta-string"/>
          <w:rFonts w:ascii="Consolas" w:hAnsi="Consolas"/>
          <w:color w:val="98C379"/>
          <w:sz w:val="21"/>
          <w:szCs w:val="21"/>
          <w:bdr w:val="none" w:sz="0" w:space="0" w:color="auto" w:frame="1"/>
          <w:shd w:val="clear" w:color="auto" w:fill="383B40"/>
        </w:rPr>
        <w:t>&lt;iostream&gt;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using</w:t>
      </w: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namespace</w:t>
      </w: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std</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ljs-function"/>
          <w:rFonts w:ascii="Consolas" w:hAnsi="Consolas"/>
          <w:color w:val="D3D3D3"/>
          <w:sz w:val="21"/>
          <w:szCs w:val="21"/>
          <w:bdr w:val="none" w:sz="0" w:space="0" w:color="auto" w:frame="1"/>
          <w:shd w:val="clear" w:color="auto" w:fill="383B40"/>
        </w:rPr>
        <w:t xml:space="preserve"> </w:t>
      </w:r>
      <w:r>
        <w:rPr>
          <w:rStyle w:val="hljs-title"/>
          <w:rFonts w:ascii="Consolas" w:hAnsi="Consolas"/>
          <w:color w:val="61AEEE"/>
          <w:sz w:val="21"/>
          <w:szCs w:val="21"/>
          <w:bdr w:val="none" w:sz="0" w:space="0" w:color="auto" w:frame="1"/>
          <w:shd w:val="clear" w:color="auto" w:fill="383B40"/>
        </w:rPr>
        <w:t>main</w:t>
      </w:r>
      <w:r>
        <w:rPr>
          <w:rStyle w:val="hljs-params"/>
          <w:rFonts w:ascii="Consolas" w:hAnsi="Consolas"/>
          <w:color w:val="D3D3D3"/>
          <w:sz w:val="21"/>
          <w:szCs w:val="21"/>
          <w:bdr w:val="none" w:sz="0" w:space="0" w:color="auto" w:frame="1"/>
          <w:shd w:val="clear" w:color="auto" w:fill="383B40"/>
        </w:rPr>
        <w:t>()</w:t>
      </w:r>
      <w:r>
        <w:rPr>
          <w:rStyle w:val="hljs-function"/>
          <w:rFonts w:ascii="Consolas" w:hAnsi="Consolas"/>
          <w:color w:val="D3D3D3"/>
          <w:sz w:val="21"/>
          <w:szCs w:val="21"/>
          <w:bdr w:val="none" w:sz="0" w:space="0" w:color="auto" w:frame="1"/>
          <w:shd w:val="clear" w:color="auto" w:fill="383B40"/>
        </w:rPr>
        <w:t xml:space="preserve"> </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"Enter an integer: "</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cin</w:t>
      </w:r>
      <w:r>
        <w:rPr>
          <w:rStyle w:val="HTMLCode"/>
          <w:rFonts w:ascii="Consolas" w:hAnsi="Consolas"/>
          <w:color w:val="D3D3D3"/>
          <w:sz w:val="21"/>
          <w:szCs w:val="21"/>
          <w:bdr w:val="none" w:sz="0" w:space="0" w:color="auto" w:frame="1"/>
          <w:shd w:val="clear" w:color="auto" w:fill="383B40"/>
        </w:rPr>
        <w:t xml:space="preserve"> &gt;&gt; num;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outer if condition</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 !=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inner if condition</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 %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xml:space="preserve">) ==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even."</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inner else condition</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odd."</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outer else condition</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0 and it is neither even nor odd."</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lastRenderedPageBreak/>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"This line is always printed."</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1</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34</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The number is even.</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2</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35</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The number is odd.</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Style w:val="Strong"/>
          <w:rFonts w:ascii="Arial" w:hAnsi="Arial" w:cs="Arial"/>
          <w:sz w:val="27"/>
          <w:szCs w:val="27"/>
        </w:rPr>
        <w:t>Output 3</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Enter an integer: 0</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Sample"/>
          <w:rFonts w:ascii="Consolas" w:hAnsi="Consolas"/>
          <w:color w:val="D5D5D5"/>
          <w:sz w:val="21"/>
          <w:szCs w:val="21"/>
          <w:bdr w:val="none" w:sz="0" w:space="0" w:color="auto" w:frame="1"/>
        </w:rPr>
      </w:pPr>
      <w:r>
        <w:rPr>
          <w:rStyle w:val="HTMLSample"/>
          <w:rFonts w:ascii="Consolas" w:hAnsi="Consolas"/>
          <w:color w:val="D5D5D5"/>
          <w:sz w:val="21"/>
          <w:szCs w:val="21"/>
          <w:bdr w:val="none" w:sz="0" w:space="0" w:color="auto" w:frame="1"/>
        </w:rPr>
        <w:t>The number is 0 and it is neither even nor odd.</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Sample"/>
          <w:rFonts w:ascii="Consolas" w:hAnsi="Consolas"/>
          <w:color w:val="D5D5D5"/>
          <w:sz w:val="21"/>
          <w:szCs w:val="21"/>
          <w:bdr w:val="none" w:sz="0" w:space="0" w:color="auto" w:frame="1"/>
        </w:rPr>
        <w:t>This line is always printed.</w:t>
      </w:r>
    </w:p>
    <w:p w:rsidR="00DF5385" w:rsidRDefault="00DF5385" w:rsidP="00DF5385">
      <w:pPr>
        <w:pStyle w:val="NormalWeb"/>
        <w:shd w:val="clear" w:color="auto" w:fill="F9FAFC"/>
        <w:spacing w:before="0" w:beforeAutospacing="0" w:after="240" w:afterAutospacing="0" w:line="450" w:lineRule="atLeast"/>
        <w:rPr>
          <w:rFonts w:ascii="Arial" w:hAnsi="Arial" w:cs="Arial"/>
          <w:sz w:val="27"/>
          <w:szCs w:val="27"/>
        </w:rPr>
      </w:pPr>
      <w:r>
        <w:rPr>
          <w:rFonts w:ascii="Arial" w:hAnsi="Arial" w:cs="Arial"/>
          <w:sz w:val="27"/>
          <w:szCs w:val="27"/>
        </w:rPr>
        <w:t>In the above example,</w:t>
      </w:r>
    </w:p>
    <w:p w:rsidR="00DF5385" w:rsidRDefault="00DF5385" w:rsidP="008B4DBC">
      <w:pPr>
        <w:widowControl/>
        <w:numPr>
          <w:ilvl w:val="0"/>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We take an integer as an input from the user and store it in the variable </w:t>
      </w:r>
      <w:r>
        <w:rPr>
          <w:rStyle w:val="HTMLVariable"/>
          <w:rFonts w:ascii="Consolas" w:hAnsi="Consolas" w:cs="Arial"/>
          <w:i w:val="0"/>
          <w:iCs w:val="0"/>
          <w:sz w:val="21"/>
          <w:szCs w:val="21"/>
          <w:bdr w:val="single" w:sz="6" w:space="0" w:color="D3DCE6" w:frame="1"/>
        </w:rPr>
        <w:t>num</w:t>
      </w:r>
      <w:r>
        <w:rPr>
          <w:rFonts w:ascii="Arial" w:hAnsi="Arial" w:cs="Arial"/>
          <w:sz w:val="27"/>
          <w:szCs w:val="27"/>
        </w:rPr>
        <w:t>.</w:t>
      </w:r>
    </w:p>
    <w:p w:rsidR="00DF5385" w:rsidRDefault="00DF5385" w:rsidP="008B4DBC">
      <w:pPr>
        <w:widowControl/>
        <w:numPr>
          <w:ilvl w:val="0"/>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We then use an </w:t>
      </w:r>
      <w:r>
        <w:rPr>
          <w:rStyle w:val="HTMLCode"/>
          <w:rFonts w:ascii="Consolas" w:hAnsi="Consolas"/>
          <w:sz w:val="21"/>
          <w:szCs w:val="21"/>
          <w:bdr w:val="single" w:sz="6" w:space="0" w:color="D3DCE6" w:frame="1"/>
        </w:rPr>
        <w:t>if...else</w:t>
      </w:r>
      <w:r>
        <w:rPr>
          <w:rFonts w:ascii="Arial" w:hAnsi="Arial" w:cs="Arial"/>
          <w:sz w:val="27"/>
          <w:szCs w:val="27"/>
        </w:rPr>
        <w:t> statement to check whether num is not equal to </w:t>
      </w:r>
      <w:r>
        <w:rPr>
          <w:rStyle w:val="HTMLCode"/>
          <w:rFonts w:ascii="Consolas" w:hAnsi="Consolas"/>
          <w:sz w:val="21"/>
          <w:szCs w:val="21"/>
          <w:bdr w:val="single" w:sz="6" w:space="0" w:color="D3DCE6" w:frame="1"/>
        </w:rPr>
        <w:t>0</w:t>
      </w:r>
      <w:r>
        <w:rPr>
          <w:rFonts w:ascii="Arial" w:hAnsi="Arial" w:cs="Arial"/>
          <w:sz w:val="27"/>
          <w:szCs w:val="27"/>
        </w:rPr>
        <w:t>.</w:t>
      </w:r>
    </w:p>
    <w:p w:rsidR="00DF5385" w:rsidRDefault="00DF5385" w:rsidP="008B4DBC">
      <w:pPr>
        <w:widowControl/>
        <w:numPr>
          <w:ilvl w:val="1"/>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true</w:t>
      </w:r>
      <w:r>
        <w:rPr>
          <w:rFonts w:ascii="Arial" w:hAnsi="Arial" w:cs="Arial"/>
          <w:sz w:val="27"/>
          <w:szCs w:val="27"/>
        </w:rPr>
        <w:t>, then the </w:t>
      </w:r>
      <w:r>
        <w:rPr>
          <w:rStyle w:val="Strong"/>
          <w:rFonts w:ascii="Arial" w:hAnsi="Arial" w:cs="Arial"/>
          <w:sz w:val="27"/>
          <w:szCs w:val="27"/>
        </w:rPr>
        <w:t>inner</w:t>
      </w:r>
      <w:r>
        <w:rPr>
          <w:rFonts w:ascii="Arial" w:hAnsi="Arial" w:cs="Arial"/>
          <w:sz w:val="27"/>
          <w:szCs w:val="27"/>
        </w:rPr>
        <w:t> </w:t>
      </w:r>
      <w:r>
        <w:rPr>
          <w:rStyle w:val="HTMLCode"/>
          <w:rFonts w:ascii="Consolas" w:hAnsi="Consolas"/>
          <w:sz w:val="21"/>
          <w:szCs w:val="21"/>
          <w:bdr w:val="single" w:sz="6" w:space="0" w:color="D3DCE6" w:frame="1"/>
        </w:rPr>
        <w:t>if...else</w:t>
      </w:r>
      <w:r>
        <w:rPr>
          <w:rFonts w:ascii="Arial" w:hAnsi="Arial" w:cs="Arial"/>
          <w:sz w:val="27"/>
          <w:szCs w:val="27"/>
        </w:rPr>
        <w:t> statement is executed.</w:t>
      </w:r>
    </w:p>
    <w:p w:rsidR="00DF5385" w:rsidRDefault="00DF5385" w:rsidP="008B4DBC">
      <w:pPr>
        <w:widowControl/>
        <w:numPr>
          <w:ilvl w:val="1"/>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false</w:t>
      </w:r>
      <w:r>
        <w:rPr>
          <w:rFonts w:ascii="Arial" w:hAnsi="Arial" w:cs="Arial"/>
          <w:sz w:val="27"/>
          <w:szCs w:val="27"/>
        </w:rPr>
        <w:t>, the code inside the </w:t>
      </w:r>
      <w:r>
        <w:rPr>
          <w:rStyle w:val="Strong"/>
          <w:rFonts w:ascii="Arial" w:hAnsi="Arial" w:cs="Arial"/>
          <w:sz w:val="27"/>
          <w:szCs w:val="27"/>
        </w:rPr>
        <w:t>outer</w:t>
      </w:r>
      <w:r>
        <w:rPr>
          <w:rFonts w:ascii="Arial" w:hAnsi="Arial" w:cs="Arial"/>
          <w:sz w:val="27"/>
          <w:szCs w:val="27"/>
        </w:rPr>
        <w:t> </w:t>
      </w:r>
      <w:r>
        <w:rPr>
          <w:rStyle w:val="HTMLCode"/>
          <w:rFonts w:ascii="Consolas" w:hAnsi="Consolas"/>
          <w:sz w:val="21"/>
          <w:szCs w:val="21"/>
          <w:bdr w:val="single" w:sz="6" w:space="0" w:color="D3DCE6" w:frame="1"/>
        </w:rPr>
        <w:t>else</w:t>
      </w:r>
      <w:r>
        <w:rPr>
          <w:rFonts w:ascii="Arial" w:hAnsi="Arial" w:cs="Arial"/>
          <w:sz w:val="27"/>
          <w:szCs w:val="27"/>
        </w:rPr>
        <w:t> condition is executed, which prints "The number is 0 and neither even nor odd."</w:t>
      </w:r>
    </w:p>
    <w:p w:rsidR="00DF5385" w:rsidRDefault="00DF5385" w:rsidP="008B4DBC">
      <w:pPr>
        <w:widowControl/>
        <w:numPr>
          <w:ilvl w:val="0"/>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The </w:t>
      </w:r>
      <w:r>
        <w:rPr>
          <w:rStyle w:val="Strong"/>
          <w:rFonts w:ascii="Arial" w:hAnsi="Arial" w:cs="Arial"/>
          <w:sz w:val="27"/>
          <w:szCs w:val="27"/>
        </w:rPr>
        <w:t>inner</w:t>
      </w:r>
      <w:r>
        <w:rPr>
          <w:rFonts w:ascii="Arial" w:hAnsi="Arial" w:cs="Arial"/>
          <w:sz w:val="27"/>
          <w:szCs w:val="27"/>
        </w:rPr>
        <w:t> </w:t>
      </w:r>
      <w:r>
        <w:rPr>
          <w:rStyle w:val="HTMLCode"/>
          <w:rFonts w:ascii="Consolas" w:hAnsi="Consolas"/>
          <w:sz w:val="21"/>
          <w:szCs w:val="21"/>
          <w:bdr w:val="single" w:sz="6" w:space="0" w:color="D3DCE6" w:frame="1"/>
        </w:rPr>
        <w:t>if...else</w:t>
      </w:r>
      <w:r>
        <w:rPr>
          <w:rFonts w:ascii="Arial" w:hAnsi="Arial" w:cs="Arial"/>
          <w:sz w:val="27"/>
          <w:szCs w:val="27"/>
        </w:rPr>
        <w:t> statement checks whether the input number is divisible by </w:t>
      </w:r>
      <w:r>
        <w:rPr>
          <w:rStyle w:val="HTMLCode"/>
          <w:rFonts w:ascii="Consolas" w:hAnsi="Consolas"/>
          <w:sz w:val="21"/>
          <w:szCs w:val="21"/>
          <w:bdr w:val="single" w:sz="6" w:space="0" w:color="D3DCE6" w:frame="1"/>
        </w:rPr>
        <w:t>2</w:t>
      </w:r>
      <w:r>
        <w:rPr>
          <w:rFonts w:ascii="Arial" w:hAnsi="Arial" w:cs="Arial"/>
          <w:sz w:val="27"/>
          <w:szCs w:val="27"/>
        </w:rPr>
        <w:t>.</w:t>
      </w:r>
    </w:p>
    <w:p w:rsidR="00DF5385" w:rsidRDefault="00DF5385" w:rsidP="008B4DBC">
      <w:pPr>
        <w:widowControl/>
        <w:numPr>
          <w:ilvl w:val="1"/>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true</w:t>
      </w:r>
      <w:r>
        <w:rPr>
          <w:rFonts w:ascii="Arial" w:hAnsi="Arial" w:cs="Arial"/>
          <w:sz w:val="27"/>
          <w:szCs w:val="27"/>
        </w:rPr>
        <w:t>, then we print a statement saying that the number is even.</w:t>
      </w:r>
    </w:p>
    <w:p w:rsidR="00DF5385" w:rsidRDefault="00DF5385" w:rsidP="008B4DBC">
      <w:pPr>
        <w:widowControl/>
        <w:numPr>
          <w:ilvl w:val="1"/>
          <w:numId w:val="66"/>
        </w:numPr>
        <w:shd w:val="clear" w:color="auto" w:fill="F9FAFC"/>
        <w:autoSpaceDE/>
        <w:autoSpaceDN/>
        <w:spacing w:line="450" w:lineRule="atLeast"/>
        <w:ind w:left="0"/>
        <w:rPr>
          <w:rFonts w:ascii="Arial" w:hAnsi="Arial" w:cs="Arial"/>
          <w:sz w:val="27"/>
          <w:szCs w:val="27"/>
        </w:rPr>
      </w:pPr>
      <w:r>
        <w:rPr>
          <w:rFonts w:ascii="Arial" w:hAnsi="Arial" w:cs="Arial"/>
          <w:sz w:val="27"/>
          <w:szCs w:val="27"/>
        </w:rPr>
        <w:t>If </w:t>
      </w:r>
      <w:r>
        <w:rPr>
          <w:rStyle w:val="HTMLCode"/>
          <w:rFonts w:ascii="Consolas" w:hAnsi="Consolas"/>
          <w:sz w:val="21"/>
          <w:szCs w:val="21"/>
          <w:bdr w:val="single" w:sz="6" w:space="0" w:color="D3DCE6" w:frame="1"/>
        </w:rPr>
        <w:t>false</w:t>
      </w:r>
      <w:r>
        <w:rPr>
          <w:rFonts w:ascii="Arial" w:hAnsi="Arial" w:cs="Arial"/>
          <w:sz w:val="27"/>
          <w:szCs w:val="27"/>
        </w:rPr>
        <w:t>, we print that the number is odd.</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lastRenderedPageBreak/>
        <w:t>Notice that </w:t>
      </w:r>
      <w:r>
        <w:rPr>
          <w:rStyle w:val="HTMLCode"/>
          <w:rFonts w:ascii="Consolas" w:hAnsi="Consolas"/>
          <w:sz w:val="21"/>
          <w:szCs w:val="21"/>
          <w:bdr w:val="single" w:sz="6" w:space="0" w:color="D3DCE6" w:frame="1"/>
        </w:rPr>
        <w:t>0</w:t>
      </w:r>
      <w:r>
        <w:rPr>
          <w:rFonts w:ascii="Arial" w:hAnsi="Arial" w:cs="Arial"/>
          <w:sz w:val="27"/>
          <w:szCs w:val="27"/>
        </w:rPr>
        <w:t> is also divisible by </w:t>
      </w:r>
      <w:r>
        <w:rPr>
          <w:rStyle w:val="HTMLCode"/>
          <w:rFonts w:ascii="Consolas" w:hAnsi="Consolas"/>
          <w:sz w:val="21"/>
          <w:szCs w:val="21"/>
          <w:bdr w:val="single" w:sz="6" w:space="0" w:color="D3DCE6" w:frame="1"/>
        </w:rPr>
        <w:t>2</w:t>
      </w:r>
      <w:r>
        <w:rPr>
          <w:rFonts w:ascii="Arial" w:hAnsi="Arial" w:cs="Arial"/>
          <w:sz w:val="27"/>
          <w:szCs w:val="27"/>
        </w:rPr>
        <w:t>, but it is actually not an even number. This is why we first make sure that the input number is not </w:t>
      </w:r>
      <w:r>
        <w:rPr>
          <w:rStyle w:val="HTMLCode"/>
          <w:rFonts w:ascii="Consolas" w:hAnsi="Consolas"/>
          <w:sz w:val="21"/>
          <w:szCs w:val="21"/>
          <w:bdr w:val="single" w:sz="6" w:space="0" w:color="D3DCE6" w:frame="1"/>
        </w:rPr>
        <w:t>0</w:t>
      </w:r>
      <w:r>
        <w:rPr>
          <w:rFonts w:ascii="Arial" w:hAnsi="Arial" w:cs="Arial"/>
          <w:sz w:val="27"/>
          <w:szCs w:val="27"/>
        </w:rPr>
        <w:t> in the outer </w:t>
      </w:r>
      <w:r>
        <w:rPr>
          <w:rStyle w:val="HTMLCode"/>
          <w:rFonts w:ascii="Consolas" w:hAnsi="Consolas"/>
          <w:sz w:val="21"/>
          <w:szCs w:val="21"/>
          <w:bdr w:val="single" w:sz="6" w:space="0" w:color="D3DCE6" w:frame="1"/>
        </w:rPr>
        <w:t>if</w:t>
      </w:r>
      <w:r>
        <w:rPr>
          <w:rFonts w:ascii="Arial" w:hAnsi="Arial" w:cs="Arial"/>
          <w:sz w:val="27"/>
          <w:szCs w:val="27"/>
        </w:rPr>
        <w:t> condition.</w:t>
      </w:r>
    </w:p>
    <w:p w:rsidR="00DF5385" w:rsidRDefault="00DF5385" w:rsidP="00DF5385">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rFonts w:ascii="Arial" w:hAnsi="Arial" w:cs="Arial"/>
          <w:sz w:val="27"/>
          <w:szCs w:val="27"/>
        </w:rPr>
      </w:pPr>
      <w:r>
        <w:rPr>
          <w:rStyle w:val="Strong"/>
          <w:rFonts w:ascii="Arial" w:hAnsi="Arial" w:cs="Arial"/>
          <w:sz w:val="27"/>
          <w:szCs w:val="27"/>
        </w:rPr>
        <w:t>Note:</w:t>
      </w:r>
      <w:r>
        <w:rPr>
          <w:rFonts w:ascii="Arial" w:hAnsi="Arial" w:cs="Arial"/>
          <w:sz w:val="27"/>
          <w:szCs w:val="27"/>
        </w:rPr>
        <w:t> As you can see, nested </w:t>
      </w:r>
      <w:r>
        <w:rPr>
          <w:rStyle w:val="HTMLCode"/>
          <w:rFonts w:ascii="Consolas" w:hAnsi="Consolas"/>
          <w:sz w:val="21"/>
          <w:szCs w:val="21"/>
          <w:bdr w:val="single" w:sz="6" w:space="0" w:color="D3DCE6" w:frame="1"/>
        </w:rPr>
        <w:t>if...else</w:t>
      </w:r>
      <w:r>
        <w:rPr>
          <w:rFonts w:ascii="Arial" w:hAnsi="Arial" w:cs="Arial"/>
          <w:sz w:val="27"/>
          <w:szCs w:val="27"/>
        </w:rPr>
        <w:t> makes your logic complicated. If possible, you should always try to avoid nested </w:t>
      </w:r>
      <w:r>
        <w:rPr>
          <w:rStyle w:val="HTMLCode"/>
          <w:rFonts w:ascii="Consolas" w:hAnsi="Consolas"/>
          <w:sz w:val="21"/>
          <w:szCs w:val="21"/>
          <w:bdr w:val="single" w:sz="6" w:space="0" w:color="D3DCE6" w:frame="1"/>
        </w:rPr>
        <w:t>if...else</w:t>
      </w:r>
      <w:r>
        <w:rPr>
          <w:rFonts w:ascii="Arial" w:hAnsi="Arial" w:cs="Arial"/>
          <w:sz w:val="27"/>
          <w:szCs w:val="27"/>
        </w:rPr>
        <w:t>.</w:t>
      </w:r>
    </w:p>
    <w:p w:rsidR="00DF5385" w:rsidRPr="00EE38BC" w:rsidRDefault="00A21A02" w:rsidP="00EE38BC">
      <w:pPr>
        <w:spacing w:before="600" w:after="600"/>
        <w:rPr>
          <w:b/>
          <w:sz w:val="24"/>
          <w:szCs w:val="24"/>
        </w:rPr>
      </w:pPr>
      <w:r>
        <w:pict>
          <v:rect id="_x0000_i1034" style="width:0;height:0" o:hralign="center" o:hrstd="t" o:hrnoshade="t" o:hr="t" fillcolor="#25265e" stroked="f"/>
        </w:pict>
      </w:r>
      <w:r w:rsidR="00DF5385" w:rsidRPr="00EE38BC">
        <w:rPr>
          <w:rFonts w:ascii="Arial" w:hAnsi="Arial" w:cs="Arial"/>
          <w:b/>
        </w:rPr>
        <w:t>Body of if...else With Only One Statement</w:t>
      </w:r>
    </w:p>
    <w:p w:rsidR="00DF5385" w:rsidRDefault="00DF5385" w:rsidP="00DF5385">
      <w:pPr>
        <w:pStyle w:val="NormalWeb"/>
        <w:shd w:val="clear" w:color="auto" w:fill="F9FAFC"/>
        <w:spacing w:before="0" w:beforeAutospacing="0" w:after="0" w:afterAutospacing="0" w:line="450" w:lineRule="atLeast"/>
        <w:rPr>
          <w:rFonts w:ascii="Arial" w:hAnsi="Arial" w:cs="Arial"/>
          <w:sz w:val="27"/>
          <w:szCs w:val="27"/>
        </w:rPr>
      </w:pPr>
      <w:r>
        <w:rPr>
          <w:rFonts w:ascii="Arial" w:hAnsi="Arial" w:cs="Arial"/>
          <w:sz w:val="27"/>
          <w:szCs w:val="27"/>
        </w:rPr>
        <w:t>If the body of </w:t>
      </w:r>
      <w:r>
        <w:rPr>
          <w:rStyle w:val="HTMLCode"/>
          <w:rFonts w:ascii="Consolas" w:hAnsi="Consolas"/>
          <w:sz w:val="21"/>
          <w:szCs w:val="21"/>
          <w:bdr w:val="single" w:sz="6" w:space="0" w:color="D3DCE6" w:frame="1"/>
        </w:rPr>
        <w:t>if...else</w:t>
      </w:r>
      <w:r>
        <w:rPr>
          <w:rFonts w:ascii="Arial" w:hAnsi="Arial" w:cs="Arial"/>
          <w:sz w:val="27"/>
          <w:szCs w:val="27"/>
        </w:rPr>
        <w:t> has only one statement, you can omit </w:t>
      </w:r>
      <w:r>
        <w:rPr>
          <w:rStyle w:val="HTMLCode"/>
          <w:rFonts w:ascii="Consolas" w:hAnsi="Consolas"/>
          <w:sz w:val="21"/>
          <w:szCs w:val="21"/>
          <w:bdr w:val="single" w:sz="6" w:space="0" w:color="D3DCE6" w:frame="1"/>
        </w:rPr>
        <w:t>{ }</w:t>
      </w:r>
      <w:r>
        <w:rPr>
          <w:rFonts w:ascii="Arial" w:hAnsi="Arial" w:cs="Arial"/>
          <w:sz w:val="27"/>
          <w:szCs w:val="27"/>
        </w:rPr>
        <w:t> in the program. For example, you can replace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number =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&gt;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positive."</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else</w:t>
      </w: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negative."</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 xml:space="preserve">    }</w:t>
      </w:r>
    </w:p>
    <w:p w:rsidR="00DF5385" w:rsidRDefault="00DF5385" w:rsidP="00DF5385">
      <w:pPr>
        <w:pStyle w:val="NormalWeb"/>
        <w:shd w:val="clear" w:color="auto" w:fill="F9FAFC"/>
        <w:spacing w:before="0" w:beforeAutospacing="0" w:after="240" w:afterAutospacing="0" w:line="450" w:lineRule="atLeast"/>
        <w:rPr>
          <w:rFonts w:ascii="Arial" w:hAnsi="Arial" w:cs="Arial"/>
          <w:sz w:val="27"/>
          <w:szCs w:val="27"/>
        </w:rPr>
      </w:pPr>
      <w:r>
        <w:rPr>
          <w:rFonts w:ascii="Arial" w:hAnsi="Arial" w:cs="Arial"/>
          <w:sz w:val="27"/>
          <w:szCs w:val="27"/>
        </w:rPr>
        <w:t>with</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int</w:t>
      </w:r>
      <w:r>
        <w:rPr>
          <w:rStyle w:val="HTMLCode"/>
          <w:rFonts w:ascii="Consolas" w:hAnsi="Consolas"/>
          <w:color w:val="D3D3D3"/>
          <w:sz w:val="21"/>
          <w:szCs w:val="21"/>
          <w:bdr w:val="none" w:sz="0" w:space="0" w:color="auto" w:frame="1"/>
          <w:shd w:val="clear" w:color="auto" w:fill="383B40"/>
        </w:rPr>
        <w:t xml:space="preserve"> number =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if</w:t>
      </w:r>
      <w:r>
        <w:rPr>
          <w:rStyle w:val="HTMLCode"/>
          <w:rFonts w:ascii="Consolas" w:hAnsi="Consolas"/>
          <w:color w:val="D3D3D3"/>
          <w:sz w:val="21"/>
          <w:szCs w:val="21"/>
          <w:bdr w:val="none" w:sz="0" w:space="0" w:color="auto" w:frame="1"/>
          <w:shd w:val="clear" w:color="auto" w:fill="383B40"/>
        </w:rPr>
        <w:t xml:space="preserve"> (number &gt; </w:t>
      </w:r>
      <w:r>
        <w:rPr>
          <w:rStyle w:val="hljs-number"/>
          <w:rFonts w:ascii="Consolas" w:hAnsi="Consolas"/>
          <w:color w:val="D19A66"/>
          <w:sz w:val="21"/>
          <w:szCs w:val="21"/>
          <w:bdr w:val="none" w:sz="0" w:space="0" w:color="auto" w:frame="1"/>
          <w:shd w:val="clear" w:color="auto" w:fill="383B40"/>
        </w:rPr>
        <w:t>0</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positive."</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    </w:t>
      </w:r>
      <w:r>
        <w:rPr>
          <w:rStyle w:val="hljs-keyword"/>
          <w:rFonts w:ascii="Consolas" w:hAnsi="Consolas"/>
          <w:color w:val="C678DD"/>
          <w:sz w:val="21"/>
          <w:szCs w:val="21"/>
          <w:bdr w:val="none" w:sz="0" w:space="0" w:color="auto" w:frame="1"/>
          <w:shd w:val="clear" w:color="auto" w:fill="383B40"/>
        </w:rPr>
        <w:t>else</w:t>
      </w:r>
    </w:p>
    <w:p w:rsidR="00DF5385" w:rsidRDefault="00DF5385" w:rsidP="00DF5385">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TMLCode"/>
          <w:rFonts w:ascii="Consolas" w:hAnsi="Consolas"/>
          <w:color w:val="D3D3D3"/>
          <w:sz w:val="21"/>
          <w:szCs w:val="21"/>
          <w:bdr w:val="none" w:sz="0" w:space="0" w:color="auto" w:frame="1"/>
          <w:shd w:val="clear" w:color="auto" w:fill="383B40"/>
        </w:rPr>
        <w:t xml:space="preserve">        </w:t>
      </w:r>
      <w:r>
        <w:rPr>
          <w:rStyle w:val="hljs-builtin"/>
          <w:rFonts w:ascii="Consolas" w:hAnsi="Consolas"/>
          <w:color w:val="E6C07B"/>
          <w:sz w:val="21"/>
          <w:szCs w:val="21"/>
          <w:bdr w:val="none" w:sz="0" w:space="0" w:color="auto" w:frame="1"/>
          <w:shd w:val="clear" w:color="auto" w:fill="383B40"/>
        </w:rPr>
        <w:t>cout</w:t>
      </w:r>
      <w:r>
        <w:rPr>
          <w:rStyle w:val="HTMLCode"/>
          <w:rFonts w:ascii="Consolas" w:hAnsi="Consolas"/>
          <w:color w:val="D3D3D3"/>
          <w:sz w:val="21"/>
          <w:szCs w:val="21"/>
          <w:bdr w:val="none" w:sz="0" w:space="0" w:color="auto" w:frame="1"/>
          <w:shd w:val="clear" w:color="auto" w:fill="383B40"/>
        </w:rPr>
        <w:t xml:space="preserve"> &lt;&lt; </w:t>
      </w:r>
      <w:r>
        <w:rPr>
          <w:rStyle w:val="hljs-string"/>
          <w:rFonts w:ascii="Consolas" w:hAnsi="Consolas"/>
          <w:color w:val="98C379"/>
          <w:sz w:val="21"/>
          <w:szCs w:val="21"/>
          <w:bdr w:val="none" w:sz="0" w:space="0" w:color="auto" w:frame="1"/>
          <w:shd w:val="clear" w:color="auto" w:fill="383B40"/>
        </w:rPr>
        <w:t>"The number is negative."</w:t>
      </w:r>
      <w:r>
        <w:rPr>
          <w:rStyle w:val="HTMLCode"/>
          <w:rFonts w:ascii="Consolas" w:hAnsi="Consolas"/>
          <w:color w:val="D3D3D3"/>
          <w:sz w:val="21"/>
          <w:szCs w:val="21"/>
          <w:bdr w:val="none" w:sz="0" w:space="0" w:color="auto" w:frame="1"/>
          <w:shd w:val="clear" w:color="auto" w:fill="383B40"/>
        </w:rPr>
        <w:t xml:space="preserve"> &lt;&lt; </w:t>
      </w:r>
      <w:r>
        <w:rPr>
          <w:rStyle w:val="hljs-builtin"/>
          <w:rFonts w:ascii="Consolas" w:hAnsi="Consolas"/>
          <w:color w:val="E6C07B"/>
          <w:sz w:val="21"/>
          <w:szCs w:val="21"/>
          <w:bdr w:val="none" w:sz="0" w:space="0" w:color="auto" w:frame="1"/>
          <w:shd w:val="clear" w:color="auto" w:fill="383B40"/>
        </w:rPr>
        <w:t>endl</w:t>
      </w:r>
      <w:r>
        <w:rPr>
          <w:rStyle w:val="HTMLCode"/>
          <w:rFonts w:ascii="Consolas" w:hAnsi="Consolas"/>
          <w:color w:val="D3D3D3"/>
          <w:sz w:val="21"/>
          <w:szCs w:val="21"/>
          <w:bdr w:val="none" w:sz="0" w:space="0" w:color="auto" w:frame="1"/>
          <w:shd w:val="clear" w:color="auto" w:fill="383B40"/>
        </w:rPr>
        <w:t>;</w:t>
      </w:r>
    </w:p>
    <w:p w:rsidR="00DF5385" w:rsidRDefault="00DF5385" w:rsidP="00DF5385">
      <w:pPr>
        <w:pStyle w:val="NormalWeb"/>
        <w:shd w:val="clear" w:color="auto" w:fill="F9FAFC"/>
        <w:spacing w:before="0" w:beforeAutospacing="0" w:after="240" w:afterAutospacing="0" w:line="450" w:lineRule="atLeast"/>
        <w:rPr>
          <w:rFonts w:ascii="Arial" w:hAnsi="Arial" w:cs="Arial"/>
          <w:sz w:val="27"/>
          <w:szCs w:val="27"/>
        </w:rPr>
      </w:pPr>
      <w:r>
        <w:rPr>
          <w:rFonts w:ascii="Arial" w:hAnsi="Arial" w:cs="Arial"/>
          <w:sz w:val="27"/>
          <w:szCs w:val="27"/>
        </w:rPr>
        <w:t>The output of both programs will be the same.</w:t>
      </w:r>
    </w:p>
    <w:p w:rsidR="00DF5385" w:rsidRDefault="00DF5385" w:rsidP="00DF5385">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line="450" w:lineRule="atLeast"/>
        <w:rPr>
          <w:rFonts w:ascii="Arial" w:hAnsi="Arial" w:cs="Arial"/>
          <w:sz w:val="27"/>
          <w:szCs w:val="27"/>
        </w:rPr>
      </w:pPr>
      <w:r>
        <w:rPr>
          <w:rStyle w:val="Strong"/>
          <w:rFonts w:ascii="Arial" w:hAnsi="Arial" w:cs="Arial"/>
          <w:sz w:val="27"/>
          <w:szCs w:val="27"/>
        </w:rPr>
        <w:lastRenderedPageBreak/>
        <w:t>Note:</w:t>
      </w:r>
      <w:r>
        <w:rPr>
          <w:rFonts w:ascii="Arial" w:hAnsi="Arial" w:cs="Arial"/>
          <w:sz w:val="27"/>
          <w:szCs w:val="27"/>
        </w:rPr>
        <w:t> Although it's not necessary to use </w:t>
      </w:r>
      <w:r>
        <w:rPr>
          <w:rStyle w:val="HTMLCode"/>
          <w:rFonts w:ascii="Consolas" w:hAnsi="Consolas"/>
          <w:sz w:val="21"/>
          <w:szCs w:val="21"/>
          <w:bdr w:val="single" w:sz="6" w:space="0" w:color="D3DCE6" w:frame="1"/>
        </w:rPr>
        <w:t>{ }</w:t>
      </w:r>
      <w:r>
        <w:rPr>
          <w:rFonts w:ascii="Arial" w:hAnsi="Arial" w:cs="Arial"/>
          <w:sz w:val="27"/>
          <w:szCs w:val="27"/>
        </w:rPr>
        <w:t> if the body of </w:t>
      </w:r>
      <w:r>
        <w:rPr>
          <w:rStyle w:val="HTMLCode"/>
          <w:rFonts w:ascii="Consolas" w:hAnsi="Consolas"/>
          <w:sz w:val="21"/>
          <w:szCs w:val="21"/>
          <w:bdr w:val="single" w:sz="6" w:space="0" w:color="D3DCE6" w:frame="1"/>
        </w:rPr>
        <w:t>if...else</w:t>
      </w:r>
      <w:r>
        <w:rPr>
          <w:rFonts w:ascii="Arial" w:hAnsi="Arial" w:cs="Arial"/>
          <w:sz w:val="27"/>
          <w:szCs w:val="27"/>
        </w:rPr>
        <w:t> has only one statement, using </w:t>
      </w:r>
      <w:r>
        <w:rPr>
          <w:rStyle w:val="HTMLCode"/>
          <w:rFonts w:ascii="Consolas" w:hAnsi="Consolas"/>
          <w:sz w:val="21"/>
          <w:szCs w:val="21"/>
          <w:bdr w:val="single" w:sz="6" w:space="0" w:color="D3DCE6" w:frame="1"/>
        </w:rPr>
        <w:t>{ }</w:t>
      </w:r>
      <w:r>
        <w:rPr>
          <w:rFonts w:ascii="Arial" w:hAnsi="Arial" w:cs="Arial"/>
          <w:sz w:val="27"/>
          <w:szCs w:val="27"/>
        </w:rPr>
        <w:t> makes your code more readable.</w:t>
      </w:r>
    </w:p>
    <w:p w:rsidR="00DF5385" w:rsidRPr="00DF5385" w:rsidRDefault="00DF5385" w:rsidP="00DF5385">
      <w:pPr>
        <w:spacing w:after="240"/>
        <w:ind w:left="1440" w:firstLine="720"/>
        <w:rPr>
          <w:b/>
        </w:rPr>
      </w:pPr>
    </w:p>
    <w:p w:rsidR="00DF5385" w:rsidRDefault="00EE38BC" w:rsidP="00DF5385">
      <w:pPr>
        <w:spacing w:after="240"/>
        <w:rPr>
          <w:b/>
          <w:sz w:val="32"/>
        </w:rPr>
      </w:pPr>
      <w:r w:rsidRPr="00EE38BC">
        <w:rPr>
          <w:b/>
          <w:sz w:val="32"/>
        </w:rPr>
        <w:t>Tasks</w:t>
      </w:r>
      <w:r>
        <w:rPr>
          <w:b/>
          <w:sz w:val="32"/>
        </w:rPr>
        <w:t>:</w:t>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1. </w:t>
      </w:r>
      <w:r>
        <w:rPr>
          <w:rFonts w:ascii="Helvetica" w:hAnsi="Helvetica" w:cs="Helvetica"/>
          <w:sz w:val="18"/>
          <w:szCs w:val="18"/>
        </w:rPr>
        <w:t xml:space="preserve">Write a C program to accept two integers and check whether they are equal or not.  </w:t>
      </w:r>
      <w:r>
        <w:rPr>
          <w:rFonts w:ascii="Helvetica" w:hAnsi="Helvetica" w:cs="Helvetica"/>
          <w:sz w:val="18"/>
          <w:szCs w:val="18"/>
        </w:rPr>
        <w:br/>
        <w:t>Test Data : 15 15</w:t>
      </w:r>
      <w:r>
        <w:rPr>
          <w:rFonts w:ascii="Helvetica" w:hAnsi="Helvetica" w:cs="Helvetica"/>
          <w:i/>
          <w:iCs/>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Number1 and Number2 are equal</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2. </w:t>
      </w:r>
      <w:r>
        <w:rPr>
          <w:rFonts w:ascii="Helvetica" w:hAnsi="Helvetica" w:cs="Helvetica"/>
          <w:sz w:val="18"/>
          <w:szCs w:val="18"/>
        </w:rPr>
        <w:t xml:space="preserve">Write a C program to check whether a given number is even or odd.  </w:t>
      </w:r>
      <w:r>
        <w:rPr>
          <w:rFonts w:ascii="Helvetica" w:hAnsi="Helvetica" w:cs="Helvetica"/>
          <w:sz w:val="18"/>
          <w:szCs w:val="18"/>
        </w:rPr>
        <w:br/>
        <w:t>Test Data : 15</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15 is an odd integer</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3.</w:t>
      </w:r>
      <w:r>
        <w:rPr>
          <w:rFonts w:ascii="Helvetica" w:hAnsi="Helvetica" w:cs="Helvetica"/>
          <w:sz w:val="18"/>
          <w:szCs w:val="18"/>
        </w:rPr>
        <w:t xml:space="preserve"> Write a C program to check whether a given number is positive or negative.  </w:t>
      </w:r>
      <w:r>
        <w:rPr>
          <w:rFonts w:ascii="Helvetica" w:hAnsi="Helvetica" w:cs="Helvetica"/>
          <w:sz w:val="18"/>
          <w:szCs w:val="18"/>
        </w:rPr>
        <w:br/>
        <w:t>Test Data : 15</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15 is a positive number</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4. </w:t>
      </w:r>
      <w:r>
        <w:rPr>
          <w:rFonts w:ascii="Helvetica" w:hAnsi="Helvetica" w:cs="Helvetica"/>
          <w:sz w:val="18"/>
          <w:szCs w:val="18"/>
        </w:rPr>
        <w:t xml:space="preserve">Write a C program to find whether a given year is a leap year or not.  </w:t>
      </w:r>
      <w:r>
        <w:rPr>
          <w:rFonts w:ascii="Helvetica" w:hAnsi="Helvetica" w:cs="Helvetica"/>
          <w:sz w:val="18"/>
          <w:szCs w:val="18"/>
        </w:rPr>
        <w:br/>
        <w:t>Test Data : 2016</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2016 is a leap year.</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5. </w:t>
      </w:r>
      <w:r>
        <w:rPr>
          <w:rFonts w:ascii="Helvetica" w:hAnsi="Helvetica" w:cs="Helvetica"/>
          <w:sz w:val="18"/>
          <w:szCs w:val="18"/>
        </w:rPr>
        <w:t>Write a C program to read the age of a candidate and determine whether it is eligible for casting his/her own vote. </w:t>
      </w:r>
      <w:r w:rsidR="00046755">
        <w:rPr>
          <w:rFonts w:ascii="Helvetica" w:hAnsi="Helvetica" w:cs="Helvetica"/>
          <w:sz w:val="18"/>
          <w:szCs w:val="18"/>
        </w:rPr>
        <w:t xml:space="preserve"> </w:t>
      </w:r>
      <w:r>
        <w:rPr>
          <w:rFonts w:ascii="Helvetica" w:hAnsi="Helvetica" w:cs="Helvetica"/>
          <w:sz w:val="18"/>
          <w:szCs w:val="18"/>
        </w:rPr>
        <w:br/>
        <w:t>Test Data : 21</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Congratulation! You are eligible for casting your vote.</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6. </w:t>
      </w:r>
      <w:r>
        <w:rPr>
          <w:rFonts w:ascii="Helvetica" w:hAnsi="Helvetica" w:cs="Helvetica"/>
          <w:sz w:val="18"/>
          <w:szCs w:val="18"/>
        </w:rPr>
        <w:t>Write a C program to read the value of an integer m and display the value of n is 1 when m is larger than 0, 0 when m is 0 and -1 when m is less than 0. </w:t>
      </w:r>
      <w:r w:rsidR="00046755">
        <w:rPr>
          <w:rFonts w:ascii="Helvetica" w:hAnsi="Helvetica" w:cs="Helvetica"/>
          <w:sz w:val="18"/>
          <w:szCs w:val="18"/>
        </w:rPr>
        <w:t xml:space="preserve"> </w:t>
      </w:r>
      <w:r>
        <w:rPr>
          <w:rFonts w:ascii="Helvetica" w:hAnsi="Helvetica" w:cs="Helvetica"/>
          <w:sz w:val="18"/>
          <w:szCs w:val="18"/>
        </w:rPr>
        <w:br/>
        <w:t>Test Data : -5</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The value of n = -1</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7.</w:t>
      </w:r>
      <w:r>
        <w:rPr>
          <w:rFonts w:ascii="Helvetica" w:hAnsi="Helvetica" w:cs="Helvetica"/>
          <w:sz w:val="18"/>
          <w:szCs w:val="18"/>
        </w:rPr>
        <w:t> Write a C program to accept the height of a person in centimeter and categorize the person according to their height.</w:t>
      </w:r>
      <w:r w:rsidR="00046755">
        <w:rPr>
          <w:rFonts w:ascii="Helvetica" w:hAnsi="Helvetica" w:cs="Helvetica"/>
          <w:sz w:val="18"/>
          <w:szCs w:val="18"/>
        </w:rPr>
        <w:t xml:space="preserve"> </w:t>
      </w:r>
      <w:r>
        <w:rPr>
          <w:rFonts w:ascii="Helvetica" w:hAnsi="Helvetica" w:cs="Helvetica"/>
          <w:sz w:val="18"/>
          <w:szCs w:val="18"/>
        </w:rPr>
        <w:br/>
        <w:t>Test Data : 135</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r>
      <w:r>
        <w:rPr>
          <w:rFonts w:ascii="Helvetica" w:hAnsi="Helvetica" w:cs="Helvetica"/>
          <w:sz w:val="18"/>
          <w:szCs w:val="18"/>
        </w:rPr>
        <w:lastRenderedPageBreak/>
        <w:t>The person is Dwarf.</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8. </w:t>
      </w:r>
      <w:r>
        <w:rPr>
          <w:rFonts w:ascii="Helvetica" w:hAnsi="Helvetica" w:cs="Helvetica"/>
          <w:sz w:val="18"/>
          <w:szCs w:val="18"/>
        </w:rPr>
        <w:t>Write a C program to find the largest of three numbers. </w:t>
      </w:r>
      <w:r w:rsidR="00046755">
        <w:rPr>
          <w:rFonts w:ascii="Helvetica" w:hAnsi="Helvetica" w:cs="Helvetica"/>
          <w:sz w:val="18"/>
          <w:szCs w:val="18"/>
        </w:rPr>
        <w:t xml:space="preserve"> </w:t>
      </w:r>
      <w:r>
        <w:rPr>
          <w:rFonts w:ascii="Helvetica" w:hAnsi="Helvetica" w:cs="Helvetica"/>
          <w:sz w:val="18"/>
          <w:szCs w:val="18"/>
        </w:rPr>
        <w:br/>
        <w:t>Test Data : 12 25 52</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1st Number = 12,        2nd Number = 25,        3rd Number = 52</w:t>
      </w:r>
      <w:r>
        <w:rPr>
          <w:rFonts w:ascii="Helvetica" w:hAnsi="Helvetica" w:cs="Helvetica"/>
          <w:sz w:val="18"/>
          <w:szCs w:val="18"/>
        </w:rPr>
        <w:br/>
        <w:t>The 3rd Number is the greatest among three</w:t>
      </w:r>
      <w:r>
        <w:rPr>
          <w:rFonts w:ascii="Helvetica" w:hAnsi="Helvetica" w:cs="Helvetica"/>
          <w:sz w:val="18"/>
          <w:szCs w:val="18"/>
        </w:rPr>
        <w:br/>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9. </w:t>
      </w:r>
      <w:r>
        <w:rPr>
          <w:rFonts w:ascii="Helvetica" w:hAnsi="Helvetica" w:cs="Helvetica"/>
          <w:sz w:val="18"/>
          <w:szCs w:val="18"/>
        </w:rPr>
        <w:t>Write a C program to accept a coordinate point in a XY coordinate system and determine in which quadrant the coordinate point lies. </w:t>
      </w:r>
      <w:r w:rsidR="00046755">
        <w:rPr>
          <w:rFonts w:ascii="Helvetica" w:hAnsi="Helvetica" w:cs="Helvetica"/>
          <w:sz w:val="18"/>
          <w:szCs w:val="18"/>
        </w:rPr>
        <w:t xml:space="preserve"> </w:t>
      </w:r>
      <w:r>
        <w:rPr>
          <w:rFonts w:ascii="Helvetica" w:hAnsi="Helvetica" w:cs="Helvetica"/>
          <w:sz w:val="18"/>
          <w:szCs w:val="18"/>
        </w:rPr>
        <w:br/>
        <w:t>Test Data : 7 9</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Style w:val="Emphasis"/>
          <w:b/>
        </w:rPr>
        <w:t> :</w:t>
      </w:r>
      <w:r>
        <w:rPr>
          <w:rFonts w:ascii="Helvetica" w:hAnsi="Helvetica" w:cs="Helvetica"/>
          <w:sz w:val="18"/>
          <w:szCs w:val="18"/>
        </w:rPr>
        <w:br/>
        <w:t>The coordinate point (7,9) lies in the First quadrant.</w:t>
      </w:r>
      <w:r>
        <w:rPr>
          <w:rFonts w:ascii="Helvetica" w:hAnsi="Helvetica" w:cs="Helvetica"/>
          <w:sz w:val="18"/>
          <w:szCs w:val="18"/>
        </w:rPr>
        <w:br/>
      </w:r>
    </w:p>
    <w:p w:rsidR="00046755"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Style w:val="Strong"/>
          <w:rFonts w:ascii="Helvetica" w:hAnsi="Helvetica" w:cs="Helvetica"/>
          <w:sz w:val="18"/>
          <w:szCs w:val="18"/>
        </w:rPr>
        <w:t>10.</w:t>
      </w:r>
      <w:r>
        <w:rPr>
          <w:rFonts w:ascii="Helvetica" w:hAnsi="Helvetica" w:cs="Helvetica"/>
          <w:sz w:val="18"/>
          <w:szCs w:val="18"/>
        </w:rPr>
        <w:t> Write a C program to find the eligibility of admission for a professional course based on the following criteria</w:t>
      </w:r>
      <w:r w:rsidR="00046755">
        <w:rPr>
          <w:rFonts w:ascii="Helvetica" w:hAnsi="Helvetica" w:cs="Helvetica"/>
          <w:sz w:val="18"/>
          <w:szCs w:val="18"/>
        </w:rPr>
        <w:t>.</w:t>
      </w:r>
    </w:p>
    <w:p w:rsidR="00046755" w:rsidRPr="00046755" w:rsidRDefault="00046755" w:rsidP="00EE38BC">
      <w:pPr>
        <w:pStyle w:val="NormalWeb"/>
        <w:shd w:val="clear" w:color="auto" w:fill="FFFFFF"/>
        <w:spacing w:before="0" w:beforeAutospacing="0" w:after="172" w:afterAutospacing="0" w:line="258" w:lineRule="atLeast"/>
        <w:rPr>
          <w:rFonts w:ascii="Helvetica" w:hAnsi="Helvetica" w:cs="Helvetica"/>
          <w:b/>
          <w:sz w:val="18"/>
          <w:szCs w:val="18"/>
          <w:u w:val="single"/>
        </w:rPr>
      </w:pPr>
      <w:r>
        <w:rPr>
          <w:rFonts w:ascii="Helvetica" w:hAnsi="Helvetica" w:cs="Helvetica"/>
          <w:sz w:val="18"/>
          <w:szCs w:val="18"/>
        </w:rPr>
        <w:t xml:space="preserve"> </w:t>
      </w:r>
      <w:r w:rsidR="00EE38BC">
        <w:rPr>
          <w:rFonts w:ascii="Helvetica" w:hAnsi="Helvetica" w:cs="Helvetica"/>
          <w:sz w:val="18"/>
          <w:szCs w:val="18"/>
        </w:rPr>
        <w:br/>
      </w:r>
      <w:r w:rsidR="00EE38BC" w:rsidRPr="00046755">
        <w:rPr>
          <w:rFonts w:ascii="Helvetica" w:hAnsi="Helvetica" w:cs="Helvetica"/>
          <w:b/>
          <w:sz w:val="18"/>
          <w:szCs w:val="18"/>
          <w:u w:val="single"/>
        </w:rPr>
        <w:t xml:space="preserve">Eligibility Criteria : </w:t>
      </w:r>
    </w:p>
    <w:p w:rsidR="00046755"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Fonts w:ascii="Helvetica" w:hAnsi="Helvetica" w:cs="Helvetica"/>
          <w:sz w:val="18"/>
          <w:szCs w:val="18"/>
        </w:rPr>
        <w:t xml:space="preserve">Marks in Maths &gt;=65 and Marks in Phy &gt;=55 and Marks in Chem&gt;=50 and Total in all three subject &gt;=190 </w:t>
      </w:r>
    </w:p>
    <w:p w:rsidR="00046755" w:rsidRDefault="00046755" w:rsidP="00046755">
      <w:pPr>
        <w:pStyle w:val="NormalWeb"/>
        <w:shd w:val="clear" w:color="auto" w:fill="FFFFFF"/>
        <w:spacing w:before="0" w:beforeAutospacing="0" w:after="172" w:afterAutospacing="0" w:line="258" w:lineRule="atLeast"/>
        <w:ind w:left="3600" w:firstLine="720"/>
        <w:rPr>
          <w:rFonts w:ascii="Helvetica" w:hAnsi="Helvetica" w:cs="Helvetica"/>
          <w:sz w:val="18"/>
          <w:szCs w:val="18"/>
        </w:rPr>
      </w:pPr>
      <w:r>
        <w:rPr>
          <w:rFonts w:ascii="Helvetica" w:hAnsi="Helvetica" w:cs="Helvetica"/>
          <w:sz w:val="18"/>
          <w:szCs w:val="18"/>
        </w:rPr>
        <w:t>O</w:t>
      </w:r>
      <w:r w:rsidR="00EE38BC">
        <w:rPr>
          <w:rFonts w:ascii="Helvetica" w:hAnsi="Helvetica" w:cs="Helvetica"/>
          <w:sz w:val="18"/>
          <w:szCs w:val="18"/>
        </w:rPr>
        <w:t>r</w:t>
      </w:r>
    </w:p>
    <w:p w:rsidR="00EE38BC" w:rsidRDefault="00EE38BC" w:rsidP="00EE38BC">
      <w:pPr>
        <w:pStyle w:val="NormalWeb"/>
        <w:shd w:val="clear" w:color="auto" w:fill="FFFFFF"/>
        <w:spacing w:before="0" w:beforeAutospacing="0" w:after="172" w:afterAutospacing="0" w:line="258" w:lineRule="atLeast"/>
        <w:rPr>
          <w:rFonts w:ascii="Helvetica" w:hAnsi="Helvetica" w:cs="Helvetica"/>
          <w:sz w:val="18"/>
          <w:szCs w:val="18"/>
        </w:rPr>
      </w:pPr>
      <w:r>
        <w:rPr>
          <w:rFonts w:ascii="Helvetica" w:hAnsi="Helvetica" w:cs="Helvetica"/>
          <w:sz w:val="18"/>
          <w:szCs w:val="18"/>
        </w:rPr>
        <w:t xml:space="preserve"> Total in Maths and Physics &gt;=140 ------------------------------------- Input the marks obtained in Physics :65 Input the marks obtained in Chemistry :51 Input the marks obtained in Mathematics :72 Total marks of Maths, Physics and Chemistry : 188 Total marks of Maths and Physics : 137 The candidate is not eligible.</w:t>
      </w:r>
      <w:r>
        <w:rPr>
          <w:rFonts w:ascii="Helvetica" w:hAnsi="Helvetica" w:cs="Helvetica"/>
          <w:sz w:val="18"/>
          <w:szCs w:val="18"/>
        </w:rPr>
        <w:br/>
      </w:r>
      <w:r w:rsidRPr="00046755">
        <w:rPr>
          <w:rStyle w:val="Emphasis"/>
          <w:rFonts w:ascii="Helvetica" w:hAnsi="Helvetica" w:cs="Helvetica"/>
          <w:b/>
          <w:sz w:val="18"/>
          <w:szCs w:val="18"/>
        </w:rPr>
        <w:t>Expected Output</w:t>
      </w:r>
      <w:r w:rsidRPr="00046755">
        <w:rPr>
          <w:rFonts w:ascii="Helvetica" w:hAnsi="Helvetica" w:cs="Helvetica"/>
          <w:b/>
          <w:sz w:val="18"/>
          <w:szCs w:val="18"/>
        </w:rPr>
        <w:t> :</w:t>
      </w:r>
      <w:r>
        <w:rPr>
          <w:rFonts w:ascii="Helvetica" w:hAnsi="Helvetica" w:cs="Helvetica"/>
          <w:sz w:val="18"/>
          <w:szCs w:val="18"/>
        </w:rPr>
        <w:br/>
        <w:t>The candidate is not eligible for admission.</w:t>
      </w:r>
    </w:p>
    <w:p w:rsidR="00EE38BC" w:rsidRDefault="00EE38BC" w:rsidP="00DF5385">
      <w:pPr>
        <w:spacing w:after="240"/>
        <w:rPr>
          <w:b/>
          <w:sz w:val="32"/>
        </w:rPr>
      </w:pPr>
    </w:p>
    <w:p w:rsidR="00EE38BC" w:rsidRDefault="00EE38BC"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Default="00046755" w:rsidP="00DF5385">
      <w:pPr>
        <w:spacing w:after="240"/>
        <w:rPr>
          <w:b/>
          <w:sz w:val="32"/>
        </w:rPr>
      </w:pPr>
    </w:p>
    <w:p w:rsidR="00046755" w:rsidRPr="00046755" w:rsidRDefault="00046755" w:rsidP="00046755">
      <w:pPr>
        <w:spacing w:after="240"/>
        <w:ind w:left="3600"/>
        <w:rPr>
          <w:rFonts w:ascii="Arial Black" w:hAnsi="Arial Black"/>
          <w:b/>
          <w:sz w:val="32"/>
        </w:rPr>
      </w:pPr>
      <w:r w:rsidRPr="00046755">
        <w:rPr>
          <w:rFonts w:ascii="Arial Black" w:hAnsi="Arial Black"/>
          <w:b/>
          <w:sz w:val="32"/>
        </w:rPr>
        <w:t>Lab 9</w:t>
      </w:r>
    </w:p>
    <w:p w:rsidR="004244F9" w:rsidRDefault="00046755" w:rsidP="00046755">
      <w:pPr>
        <w:spacing w:after="240"/>
        <w:rPr>
          <w:rFonts w:ascii="Arial Black" w:hAnsi="Arial Black"/>
          <w:b/>
          <w:sz w:val="32"/>
        </w:rPr>
      </w:pPr>
      <w:r>
        <w:rPr>
          <w:rFonts w:ascii="Arial Black" w:hAnsi="Arial Black"/>
          <w:b/>
          <w:sz w:val="32"/>
        </w:rPr>
        <w:t xml:space="preserve">                         </w:t>
      </w:r>
      <w:r w:rsidRPr="00046755">
        <w:rPr>
          <w:rFonts w:ascii="Arial Black" w:hAnsi="Arial Black"/>
          <w:b/>
          <w:sz w:val="32"/>
        </w:rPr>
        <w:t>Nested IF-ELS</w:t>
      </w:r>
      <w:r w:rsidR="004244F9">
        <w:rPr>
          <w:rFonts w:ascii="Arial Black" w:hAnsi="Arial Black"/>
          <w:b/>
          <w:sz w:val="32"/>
        </w:rPr>
        <w:t>E</w:t>
      </w: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046755">
      <w:pPr>
        <w:spacing w:after="240"/>
        <w:rPr>
          <w:rFonts w:ascii="Arial Black" w:hAnsi="Arial Black"/>
          <w:b/>
          <w:sz w:val="32"/>
        </w:rPr>
      </w:pPr>
    </w:p>
    <w:p w:rsidR="004244F9" w:rsidRDefault="004244F9" w:rsidP="004244F9">
      <w:pPr>
        <w:rPr>
          <w:rFonts w:ascii="Arial Black" w:hAnsi="Arial Black"/>
          <w:b/>
          <w:sz w:val="32"/>
        </w:rPr>
      </w:pPr>
    </w:p>
    <w:p w:rsidR="004244F9" w:rsidRPr="004244F9" w:rsidRDefault="004244F9" w:rsidP="004244F9">
      <w:r w:rsidRPr="004244F9">
        <w:lastRenderedPageBreak/>
        <w:t>In C programming, we can have if-else statement within another if-else statement. When if-else statement comes within another if-else statement then this is known nesting of if-else statement.</w:t>
      </w:r>
    </w:p>
    <w:p w:rsidR="004244F9" w:rsidRPr="004244F9" w:rsidRDefault="004244F9" w:rsidP="004244F9">
      <w:r w:rsidRPr="004244F9">
        <w:t>Syntax for Nested if-else Statement</w:t>
      </w:r>
    </w:p>
    <w:p w:rsidR="004244F9" w:rsidRPr="004244F9" w:rsidRDefault="004244F9" w:rsidP="004244F9"/>
    <w:p w:rsidR="004244F9" w:rsidRPr="004244F9" w:rsidRDefault="004244F9" w:rsidP="004244F9">
      <w:r w:rsidRPr="004244F9">
        <w:t>if (Condition1)</w:t>
      </w:r>
    </w:p>
    <w:p w:rsidR="004244F9" w:rsidRPr="004244F9" w:rsidRDefault="004244F9" w:rsidP="004244F9">
      <w:r w:rsidRPr="004244F9">
        <w:t>{</w:t>
      </w:r>
    </w:p>
    <w:p w:rsidR="004244F9" w:rsidRPr="004244F9" w:rsidRDefault="004244F9" w:rsidP="004244F9">
      <w:r w:rsidRPr="004244F9">
        <w:t xml:space="preserve">     if(Condition2)</w:t>
      </w:r>
    </w:p>
    <w:p w:rsidR="004244F9" w:rsidRPr="004244F9" w:rsidRDefault="004244F9" w:rsidP="004244F9">
      <w:r w:rsidRPr="004244F9">
        <w:t xml:space="preserve">     {</w:t>
      </w:r>
    </w:p>
    <w:p w:rsidR="004244F9" w:rsidRPr="004244F9" w:rsidRDefault="004244F9" w:rsidP="004244F9">
      <w:r w:rsidRPr="004244F9">
        <w:t xml:space="preserve">          Statement1;</w:t>
      </w:r>
    </w:p>
    <w:p w:rsidR="004244F9" w:rsidRPr="004244F9" w:rsidRDefault="004244F9" w:rsidP="004244F9">
      <w:r w:rsidRPr="004244F9">
        <w:t xml:space="preserve">      }</w:t>
      </w:r>
    </w:p>
    <w:p w:rsidR="004244F9" w:rsidRPr="004244F9" w:rsidRDefault="004244F9" w:rsidP="004244F9">
      <w:r w:rsidRPr="004244F9">
        <w:t xml:space="preserve">     else</w:t>
      </w:r>
    </w:p>
    <w:p w:rsidR="004244F9" w:rsidRPr="004244F9" w:rsidRDefault="004244F9" w:rsidP="004244F9">
      <w:r w:rsidRPr="004244F9">
        <w:t xml:space="preserve">     {</w:t>
      </w:r>
    </w:p>
    <w:p w:rsidR="004244F9" w:rsidRPr="004244F9" w:rsidRDefault="004244F9" w:rsidP="004244F9">
      <w:r w:rsidRPr="004244F9">
        <w:t xml:space="preserve">          Statement2;</w:t>
      </w:r>
    </w:p>
    <w:p w:rsidR="004244F9" w:rsidRPr="004244F9" w:rsidRDefault="004244F9" w:rsidP="004244F9">
      <w:r w:rsidRPr="004244F9">
        <w:t xml:space="preserve">     }</w:t>
      </w:r>
    </w:p>
    <w:p w:rsidR="004244F9" w:rsidRPr="004244F9" w:rsidRDefault="004244F9" w:rsidP="004244F9">
      <w:r w:rsidRPr="004244F9">
        <w:t>}</w:t>
      </w:r>
    </w:p>
    <w:p w:rsidR="004244F9" w:rsidRPr="004244F9" w:rsidRDefault="004244F9" w:rsidP="004244F9">
      <w:r w:rsidRPr="004244F9">
        <w:t>else</w:t>
      </w:r>
    </w:p>
    <w:p w:rsidR="004244F9" w:rsidRPr="004244F9" w:rsidRDefault="004244F9" w:rsidP="004244F9">
      <w:r w:rsidRPr="004244F9">
        <w:t>{</w:t>
      </w:r>
    </w:p>
    <w:p w:rsidR="004244F9" w:rsidRPr="004244F9" w:rsidRDefault="004244F9" w:rsidP="004244F9">
      <w:r w:rsidRPr="004244F9">
        <w:t xml:space="preserve">     if(Condition3)</w:t>
      </w:r>
    </w:p>
    <w:p w:rsidR="004244F9" w:rsidRPr="004244F9" w:rsidRDefault="004244F9" w:rsidP="004244F9">
      <w:r w:rsidRPr="004244F9">
        <w:t xml:space="preserve">     {</w:t>
      </w:r>
    </w:p>
    <w:p w:rsidR="004244F9" w:rsidRPr="004244F9" w:rsidRDefault="004244F9" w:rsidP="004244F9">
      <w:r w:rsidRPr="004244F9">
        <w:t xml:space="preserve">          Statement3;</w:t>
      </w:r>
    </w:p>
    <w:p w:rsidR="004244F9" w:rsidRPr="004244F9" w:rsidRDefault="004244F9" w:rsidP="004244F9">
      <w:r w:rsidRPr="004244F9">
        <w:t xml:space="preserve">     }</w:t>
      </w:r>
    </w:p>
    <w:p w:rsidR="004244F9" w:rsidRPr="004244F9" w:rsidRDefault="004244F9" w:rsidP="004244F9">
      <w:r w:rsidRPr="004244F9">
        <w:t xml:space="preserve">     else</w:t>
      </w:r>
    </w:p>
    <w:p w:rsidR="004244F9" w:rsidRPr="004244F9" w:rsidRDefault="004244F9" w:rsidP="004244F9">
      <w:r w:rsidRPr="004244F9">
        <w:t xml:space="preserve">     {</w:t>
      </w:r>
    </w:p>
    <w:p w:rsidR="004244F9" w:rsidRPr="004244F9" w:rsidRDefault="004244F9" w:rsidP="004244F9">
      <w:r w:rsidRPr="004244F9">
        <w:t xml:space="preserve">          Statement4;</w:t>
      </w:r>
    </w:p>
    <w:p w:rsidR="004244F9" w:rsidRPr="004244F9" w:rsidRDefault="004244F9" w:rsidP="004244F9">
      <w:r w:rsidRPr="004244F9">
        <w:t xml:space="preserve">     }</w:t>
      </w:r>
    </w:p>
    <w:p w:rsidR="004244F9" w:rsidRPr="004244F9" w:rsidRDefault="004244F9" w:rsidP="004244F9">
      <w:r w:rsidRPr="004244F9">
        <w:t>}</w:t>
      </w:r>
    </w:p>
    <w:p w:rsidR="004244F9" w:rsidRDefault="004244F9" w:rsidP="004244F9">
      <w:pPr>
        <w:rPr>
          <w:b/>
          <w:sz w:val="28"/>
        </w:rPr>
      </w:pPr>
      <w:r w:rsidRPr="004244F9">
        <w:rPr>
          <w:b/>
          <w:sz w:val="28"/>
        </w:rPr>
        <w:t>Working of Nested if-else Statement</w:t>
      </w:r>
    </w:p>
    <w:p w:rsidR="004244F9" w:rsidRPr="004244F9" w:rsidRDefault="004244F9" w:rsidP="004244F9">
      <w:pPr>
        <w:rPr>
          <w:b/>
          <w:sz w:val="28"/>
        </w:rPr>
      </w:pPr>
    </w:p>
    <w:p w:rsidR="004244F9" w:rsidRPr="004244F9" w:rsidRDefault="004244F9" w:rsidP="004244F9">
      <w:r w:rsidRPr="004244F9">
        <w:t>In this example of nested if-else, it first tests Condition1, if this condition is TRUE then it tests Condition2, if Condition2 evaluates to TRUE then Statement1 is executed otherwise Statement2 will be executed. Similarly, if Condition1 is FALSE then it tests Condition3, if Condition3 evaluates to TRUE then Statement3 is executed otherwise Statement4 is executed. The working of nested if-else presented in this example can be further illustrated by following flowchart.</w:t>
      </w:r>
    </w:p>
    <w:p w:rsidR="004244F9" w:rsidRPr="004244F9" w:rsidRDefault="004244F9" w:rsidP="004244F9">
      <w:r w:rsidRPr="004244F9">
        <w:t>Flowchart for Nested if-else Statement</w:t>
      </w:r>
    </w:p>
    <w:p w:rsidR="004244F9" w:rsidRDefault="004244F9" w:rsidP="004244F9"/>
    <w:p w:rsidR="004244F9" w:rsidRDefault="004244F9" w:rsidP="004244F9">
      <w:r w:rsidRPr="004244F9">
        <w:rPr>
          <w:noProof/>
        </w:rPr>
        <w:lastRenderedPageBreak/>
        <w:drawing>
          <wp:inline distT="0" distB="0" distL="0" distR="0">
            <wp:extent cx="5305425" cy="3038475"/>
            <wp:effectExtent l="19050" t="0" r="9525" b="0"/>
            <wp:docPr id="617" name="Picture 109" descr=" Nested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Nested if-else Statement"/>
                    <pic:cNvPicPr>
                      <a:picLocks noChangeAspect="1" noChangeArrowheads="1"/>
                    </pic:cNvPicPr>
                  </pic:nvPicPr>
                  <pic:blipFill>
                    <a:blip r:embed="rId184"/>
                    <a:srcRect/>
                    <a:stretch>
                      <a:fillRect/>
                    </a:stretch>
                  </pic:blipFill>
                  <pic:spPr bwMode="auto">
                    <a:xfrm>
                      <a:off x="0" y="0"/>
                      <a:ext cx="5305425" cy="3038475"/>
                    </a:xfrm>
                    <a:prstGeom prst="rect">
                      <a:avLst/>
                    </a:prstGeom>
                    <a:noFill/>
                    <a:ln w="9525">
                      <a:noFill/>
                      <a:miter lim="800000"/>
                      <a:headEnd/>
                      <a:tailEnd/>
                    </a:ln>
                  </pic:spPr>
                </pic:pic>
              </a:graphicData>
            </a:graphic>
          </wp:inline>
        </w:drawing>
      </w:r>
      <w:r w:rsidRPr="004244F9">
        <w:t xml:space="preserve"> </w:t>
      </w:r>
    </w:p>
    <w:p w:rsidR="004244F9" w:rsidRDefault="004244F9" w:rsidP="004244F9"/>
    <w:p w:rsidR="004244F9" w:rsidRPr="004244F9" w:rsidRDefault="004244F9" w:rsidP="004244F9">
      <w:r>
        <w:t xml:space="preserve">                                                          </w:t>
      </w:r>
      <w:r w:rsidRPr="004244F9">
        <w:t>Working of Nested if-else Statement</w:t>
      </w:r>
    </w:p>
    <w:p w:rsidR="004244F9" w:rsidRDefault="004244F9" w:rsidP="004244F9"/>
    <w:p w:rsidR="004244F9" w:rsidRPr="004244F9" w:rsidRDefault="004244F9" w:rsidP="004244F9">
      <w:pPr>
        <w:rPr>
          <w:b/>
        </w:rPr>
      </w:pPr>
      <w:r w:rsidRPr="004244F9">
        <w:rPr>
          <w:b/>
          <w:sz w:val="28"/>
        </w:rPr>
        <w:t>Examples for Nested if-else Statement</w:t>
      </w:r>
    </w:p>
    <w:p w:rsidR="004244F9" w:rsidRPr="004244F9" w:rsidRDefault="004244F9" w:rsidP="004244F9">
      <w:pPr>
        <w:rPr>
          <w:b/>
          <w:i/>
        </w:rPr>
      </w:pPr>
      <w:r w:rsidRPr="004244F9">
        <w:rPr>
          <w:b/>
          <w:i/>
        </w:rPr>
        <w:t>Example 1: C program to find largest from three numbers given by user to Explain Nested if-else</w:t>
      </w:r>
    </w:p>
    <w:p w:rsidR="004244F9" w:rsidRPr="004244F9" w:rsidRDefault="004244F9" w:rsidP="004244F9"/>
    <w:p w:rsidR="004244F9" w:rsidRPr="004244F9" w:rsidRDefault="004244F9" w:rsidP="004244F9">
      <w:r w:rsidRPr="004244F9">
        <w:t>#include&lt;stdio.h&gt;</w:t>
      </w:r>
    </w:p>
    <w:p w:rsidR="004244F9" w:rsidRPr="004244F9" w:rsidRDefault="004244F9" w:rsidP="004244F9"/>
    <w:p w:rsidR="004244F9" w:rsidRPr="004244F9" w:rsidRDefault="004244F9" w:rsidP="004244F9">
      <w:r w:rsidRPr="004244F9">
        <w:t>int main()</w:t>
      </w:r>
    </w:p>
    <w:p w:rsidR="004244F9" w:rsidRPr="004244F9" w:rsidRDefault="004244F9" w:rsidP="004244F9">
      <w:r w:rsidRPr="004244F9">
        <w:t>{</w:t>
      </w:r>
    </w:p>
    <w:p w:rsidR="004244F9" w:rsidRPr="004244F9" w:rsidRDefault="004244F9" w:rsidP="004244F9">
      <w:r w:rsidRPr="004244F9">
        <w:tab/>
        <w:t xml:space="preserve"> int num1, num2, num3;</w:t>
      </w:r>
    </w:p>
    <w:p w:rsidR="004244F9" w:rsidRPr="004244F9" w:rsidRDefault="004244F9" w:rsidP="004244F9">
      <w:r w:rsidRPr="004244F9">
        <w:tab/>
        <w:t xml:space="preserve"> printf("Enter three numbers:\n");</w:t>
      </w:r>
    </w:p>
    <w:p w:rsidR="004244F9" w:rsidRPr="004244F9" w:rsidRDefault="004244F9" w:rsidP="004244F9">
      <w:r w:rsidRPr="004244F9">
        <w:tab/>
        <w:t xml:space="preserve"> scanf("%d%d%d",&amp;num1, &amp;num2, &amp;num3);</w:t>
      </w:r>
    </w:p>
    <w:p w:rsidR="004244F9" w:rsidRPr="004244F9" w:rsidRDefault="004244F9" w:rsidP="004244F9">
      <w:r w:rsidRPr="004244F9">
        <w:tab/>
        <w:t xml:space="preserve"> if(num1&gt;num2)</w:t>
      </w:r>
    </w:p>
    <w:p w:rsidR="004244F9" w:rsidRPr="004244F9" w:rsidRDefault="004244F9" w:rsidP="004244F9">
      <w:r w:rsidRPr="004244F9">
        <w:tab/>
        <w:t xml:space="preserve"> {</w:t>
      </w:r>
    </w:p>
    <w:p w:rsidR="004244F9" w:rsidRPr="004244F9" w:rsidRDefault="004244F9" w:rsidP="004244F9">
      <w:r w:rsidRPr="004244F9">
        <w:tab/>
      </w:r>
      <w:r w:rsidRPr="004244F9">
        <w:tab/>
        <w:t xml:space="preserve">  /* This is nested if-else */</w:t>
      </w:r>
    </w:p>
    <w:p w:rsidR="004244F9" w:rsidRPr="004244F9" w:rsidRDefault="004244F9" w:rsidP="004244F9">
      <w:r w:rsidRPr="004244F9">
        <w:tab/>
      </w:r>
      <w:r w:rsidRPr="004244F9">
        <w:tab/>
        <w:t xml:space="preserve">  if(num1&gt;num3)</w:t>
      </w:r>
    </w:p>
    <w:p w:rsidR="004244F9" w:rsidRPr="004244F9" w:rsidRDefault="004244F9" w:rsidP="004244F9">
      <w:r w:rsidRPr="004244F9">
        <w:tab/>
      </w:r>
      <w:r w:rsidRPr="004244F9">
        <w:tab/>
        <w:t xml:space="preserve">  {</w:t>
      </w:r>
    </w:p>
    <w:p w:rsidR="004244F9" w:rsidRPr="004244F9" w:rsidRDefault="004244F9" w:rsidP="004244F9">
      <w:r w:rsidRPr="004244F9">
        <w:tab/>
      </w:r>
      <w:r w:rsidRPr="004244F9">
        <w:tab/>
        <w:t xml:space="preserve">   </w:t>
      </w:r>
      <w:r w:rsidRPr="004244F9">
        <w:tab/>
        <w:t>printf("Largest = %d", num1);</w:t>
      </w:r>
    </w:p>
    <w:p w:rsidR="004244F9" w:rsidRPr="004244F9" w:rsidRDefault="004244F9" w:rsidP="004244F9">
      <w:r w:rsidRPr="004244F9">
        <w:tab/>
      </w:r>
      <w:r w:rsidRPr="004244F9">
        <w:tab/>
        <w:t xml:space="preserve">  }</w:t>
      </w:r>
    </w:p>
    <w:p w:rsidR="004244F9" w:rsidRPr="004244F9" w:rsidRDefault="004244F9" w:rsidP="004244F9">
      <w:r w:rsidRPr="004244F9">
        <w:tab/>
      </w:r>
      <w:r w:rsidRPr="004244F9">
        <w:tab/>
        <w:t xml:space="preserve">  else</w:t>
      </w:r>
    </w:p>
    <w:p w:rsidR="004244F9" w:rsidRPr="004244F9" w:rsidRDefault="004244F9" w:rsidP="004244F9">
      <w:r w:rsidRPr="004244F9">
        <w:tab/>
      </w:r>
      <w:r w:rsidRPr="004244F9">
        <w:tab/>
        <w:t xml:space="preserve">  {</w:t>
      </w:r>
    </w:p>
    <w:p w:rsidR="004244F9" w:rsidRPr="004244F9" w:rsidRDefault="004244F9" w:rsidP="004244F9">
      <w:r w:rsidRPr="004244F9">
        <w:tab/>
      </w:r>
      <w:r w:rsidRPr="004244F9">
        <w:tab/>
        <w:t xml:space="preserve">   </w:t>
      </w:r>
      <w:r w:rsidRPr="004244F9">
        <w:tab/>
        <w:t>printf("Largest = %d", num3);</w:t>
      </w:r>
    </w:p>
    <w:p w:rsidR="004244F9" w:rsidRPr="004244F9" w:rsidRDefault="004244F9" w:rsidP="004244F9">
      <w:r w:rsidRPr="004244F9">
        <w:tab/>
      </w:r>
      <w:r w:rsidRPr="004244F9">
        <w:tab/>
        <w:t xml:space="preserve">  }</w:t>
      </w:r>
    </w:p>
    <w:p w:rsidR="004244F9" w:rsidRPr="004244F9" w:rsidRDefault="004244F9" w:rsidP="004244F9">
      <w:r w:rsidRPr="004244F9">
        <w:tab/>
        <w:t xml:space="preserve"> }</w:t>
      </w:r>
    </w:p>
    <w:p w:rsidR="004244F9" w:rsidRPr="004244F9" w:rsidRDefault="004244F9" w:rsidP="004244F9">
      <w:r w:rsidRPr="004244F9">
        <w:tab/>
        <w:t xml:space="preserve"> else</w:t>
      </w:r>
    </w:p>
    <w:p w:rsidR="004244F9" w:rsidRPr="004244F9" w:rsidRDefault="004244F9" w:rsidP="004244F9">
      <w:r w:rsidRPr="004244F9">
        <w:tab/>
        <w:t xml:space="preserve"> {</w:t>
      </w:r>
    </w:p>
    <w:p w:rsidR="004244F9" w:rsidRPr="004244F9" w:rsidRDefault="004244F9" w:rsidP="004244F9">
      <w:r w:rsidRPr="004244F9">
        <w:tab/>
      </w:r>
      <w:r w:rsidRPr="004244F9">
        <w:tab/>
        <w:t xml:space="preserve">  /* This is nested if-else */</w:t>
      </w:r>
    </w:p>
    <w:p w:rsidR="004244F9" w:rsidRPr="004244F9" w:rsidRDefault="004244F9" w:rsidP="004244F9">
      <w:r w:rsidRPr="004244F9">
        <w:tab/>
      </w:r>
      <w:r w:rsidRPr="004244F9">
        <w:tab/>
        <w:t xml:space="preserve">  if(num2&gt;num3)</w:t>
      </w:r>
    </w:p>
    <w:p w:rsidR="004244F9" w:rsidRPr="004244F9" w:rsidRDefault="004244F9" w:rsidP="004244F9">
      <w:r w:rsidRPr="004244F9">
        <w:tab/>
      </w:r>
      <w:r w:rsidRPr="004244F9">
        <w:tab/>
        <w:t xml:space="preserve">  {</w:t>
      </w:r>
    </w:p>
    <w:p w:rsidR="004244F9" w:rsidRPr="004244F9" w:rsidRDefault="004244F9" w:rsidP="004244F9">
      <w:r w:rsidRPr="004244F9">
        <w:tab/>
      </w:r>
      <w:r w:rsidRPr="004244F9">
        <w:tab/>
        <w:t xml:space="preserve">   </w:t>
      </w:r>
      <w:r w:rsidRPr="004244F9">
        <w:tab/>
        <w:t>printf("Largest = %d", num2);</w:t>
      </w:r>
    </w:p>
    <w:p w:rsidR="004244F9" w:rsidRPr="004244F9" w:rsidRDefault="004244F9" w:rsidP="004244F9">
      <w:r w:rsidRPr="004244F9">
        <w:lastRenderedPageBreak/>
        <w:tab/>
      </w:r>
      <w:r w:rsidRPr="004244F9">
        <w:tab/>
        <w:t xml:space="preserve">  }</w:t>
      </w:r>
    </w:p>
    <w:p w:rsidR="004244F9" w:rsidRPr="004244F9" w:rsidRDefault="004244F9" w:rsidP="004244F9">
      <w:r w:rsidRPr="004244F9">
        <w:tab/>
      </w:r>
      <w:r w:rsidRPr="004244F9">
        <w:tab/>
        <w:t xml:space="preserve">  else</w:t>
      </w:r>
    </w:p>
    <w:p w:rsidR="004244F9" w:rsidRPr="004244F9" w:rsidRDefault="004244F9" w:rsidP="004244F9">
      <w:r w:rsidRPr="004244F9">
        <w:tab/>
      </w:r>
      <w:r w:rsidRPr="004244F9">
        <w:tab/>
        <w:t xml:space="preserve">  {</w:t>
      </w:r>
    </w:p>
    <w:p w:rsidR="004244F9" w:rsidRPr="004244F9" w:rsidRDefault="004244F9" w:rsidP="004244F9">
      <w:r w:rsidRPr="004244F9">
        <w:tab/>
      </w:r>
      <w:r w:rsidRPr="004244F9">
        <w:tab/>
        <w:t xml:space="preserve">   </w:t>
      </w:r>
      <w:r w:rsidRPr="004244F9">
        <w:tab/>
        <w:t>printf("Largest = %d", num3);</w:t>
      </w:r>
    </w:p>
    <w:p w:rsidR="004244F9" w:rsidRPr="004244F9" w:rsidRDefault="004244F9" w:rsidP="004244F9">
      <w:r w:rsidRPr="004244F9">
        <w:tab/>
      </w:r>
      <w:r w:rsidRPr="004244F9">
        <w:tab/>
        <w:t xml:space="preserve">  }</w:t>
      </w:r>
    </w:p>
    <w:p w:rsidR="004244F9" w:rsidRPr="004244F9" w:rsidRDefault="004244F9" w:rsidP="004244F9">
      <w:r w:rsidRPr="004244F9">
        <w:tab/>
        <w:t xml:space="preserve"> }</w:t>
      </w:r>
    </w:p>
    <w:p w:rsidR="004244F9" w:rsidRPr="004244F9" w:rsidRDefault="004244F9" w:rsidP="004244F9">
      <w:r w:rsidRPr="004244F9">
        <w:tab/>
        <w:t xml:space="preserve"> return(0);</w:t>
      </w:r>
    </w:p>
    <w:p w:rsidR="004244F9" w:rsidRPr="004244F9" w:rsidRDefault="004244F9" w:rsidP="004244F9">
      <w:r w:rsidRPr="004244F9">
        <w:t>}</w:t>
      </w:r>
    </w:p>
    <w:p w:rsidR="004244F9" w:rsidRPr="004244F9" w:rsidRDefault="004244F9" w:rsidP="004244F9">
      <w:pPr>
        <w:rPr>
          <w:ins w:id="156" w:author="Unknown"/>
        </w:rPr>
      </w:pPr>
      <w:ins w:id="157" w:author="Unknown">
        <w:r w:rsidRPr="004244F9">
          <w:t>Output of Above Program to Illustrate Nested if-else</w:t>
        </w:r>
      </w:ins>
    </w:p>
    <w:p w:rsidR="004244F9" w:rsidRPr="004244F9" w:rsidRDefault="004244F9" w:rsidP="004244F9">
      <w:pPr>
        <w:rPr>
          <w:ins w:id="158" w:author="Unknown"/>
        </w:rPr>
      </w:pPr>
      <w:ins w:id="159" w:author="Unknown">
        <w:r w:rsidRPr="004244F9">
          <w:t>Run 1:</w:t>
        </w:r>
      </w:ins>
    </w:p>
    <w:p w:rsidR="004244F9" w:rsidRPr="004244F9" w:rsidRDefault="004244F9" w:rsidP="004244F9">
      <w:pPr>
        <w:rPr>
          <w:ins w:id="160" w:author="Unknown"/>
        </w:rPr>
      </w:pPr>
      <w:ins w:id="161" w:author="Unknown">
        <w:r w:rsidRPr="004244F9">
          <w:t>---------------</w:t>
        </w:r>
      </w:ins>
    </w:p>
    <w:p w:rsidR="004244F9" w:rsidRPr="004244F9" w:rsidRDefault="004244F9" w:rsidP="004244F9">
      <w:pPr>
        <w:rPr>
          <w:ins w:id="162" w:author="Unknown"/>
        </w:rPr>
      </w:pPr>
      <w:ins w:id="163" w:author="Unknown">
        <w:r w:rsidRPr="004244F9">
          <w:t xml:space="preserve">Enter three numbers: </w:t>
        </w:r>
      </w:ins>
    </w:p>
    <w:p w:rsidR="004244F9" w:rsidRPr="004244F9" w:rsidRDefault="004244F9" w:rsidP="004244F9">
      <w:pPr>
        <w:rPr>
          <w:ins w:id="164" w:author="Unknown"/>
        </w:rPr>
      </w:pPr>
      <w:ins w:id="165" w:author="Unknown">
        <w:r w:rsidRPr="004244F9">
          <w:t>12</w:t>
        </w:r>
        <w:r w:rsidRPr="004244F9">
          <w:rPr>
            <w:rFonts w:ascii="Cambria Math" w:hAnsi="Cambria Math" w:cs="Cambria Math"/>
          </w:rPr>
          <w:t>↲</w:t>
        </w:r>
      </w:ins>
    </w:p>
    <w:p w:rsidR="004244F9" w:rsidRPr="004244F9" w:rsidRDefault="004244F9" w:rsidP="004244F9">
      <w:pPr>
        <w:rPr>
          <w:ins w:id="166" w:author="Unknown"/>
        </w:rPr>
      </w:pPr>
      <w:ins w:id="167" w:author="Unknown">
        <w:r w:rsidRPr="004244F9">
          <w:t>33</w:t>
        </w:r>
        <w:r w:rsidRPr="004244F9">
          <w:rPr>
            <w:rFonts w:ascii="Cambria Math" w:hAnsi="Cambria Math" w:cs="Cambria Math"/>
          </w:rPr>
          <w:t>↲</w:t>
        </w:r>
      </w:ins>
    </w:p>
    <w:p w:rsidR="004244F9" w:rsidRPr="004244F9" w:rsidRDefault="004244F9" w:rsidP="004244F9">
      <w:pPr>
        <w:rPr>
          <w:ins w:id="168" w:author="Unknown"/>
        </w:rPr>
      </w:pPr>
      <w:ins w:id="169" w:author="Unknown">
        <w:r w:rsidRPr="004244F9">
          <w:t>-17</w:t>
        </w:r>
        <w:r w:rsidRPr="004244F9">
          <w:rPr>
            <w:rFonts w:ascii="Cambria Math" w:hAnsi="Cambria Math" w:cs="Cambria Math"/>
          </w:rPr>
          <w:t>↲</w:t>
        </w:r>
      </w:ins>
    </w:p>
    <w:p w:rsidR="004244F9" w:rsidRPr="004244F9" w:rsidRDefault="004244F9" w:rsidP="004244F9">
      <w:pPr>
        <w:rPr>
          <w:ins w:id="170" w:author="Unknown"/>
        </w:rPr>
      </w:pPr>
      <w:ins w:id="171" w:author="Unknown">
        <w:r w:rsidRPr="004244F9">
          <w:t>Largest = 33</w:t>
        </w:r>
      </w:ins>
    </w:p>
    <w:p w:rsidR="004244F9" w:rsidRPr="004244F9" w:rsidRDefault="004244F9" w:rsidP="004244F9">
      <w:pPr>
        <w:rPr>
          <w:ins w:id="172" w:author="Unknown"/>
        </w:rPr>
      </w:pPr>
    </w:p>
    <w:p w:rsidR="004244F9" w:rsidRPr="004244F9" w:rsidRDefault="004244F9" w:rsidP="004244F9">
      <w:pPr>
        <w:rPr>
          <w:ins w:id="173" w:author="Unknown"/>
        </w:rPr>
      </w:pPr>
      <w:ins w:id="174" w:author="Unknown">
        <w:r w:rsidRPr="004244F9">
          <w:t>Run 2:</w:t>
        </w:r>
      </w:ins>
    </w:p>
    <w:p w:rsidR="004244F9" w:rsidRPr="004244F9" w:rsidRDefault="004244F9" w:rsidP="004244F9">
      <w:pPr>
        <w:rPr>
          <w:ins w:id="175" w:author="Unknown"/>
        </w:rPr>
      </w:pPr>
      <w:ins w:id="176" w:author="Unknown">
        <w:r w:rsidRPr="004244F9">
          <w:t>---------------</w:t>
        </w:r>
      </w:ins>
    </w:p>
    <w:p w:rsidR="004244F9" w:rsidRPr="004244F9" w:rsidRDefault="004244F9" w:rsidP="004244F9">
      <w:pPr>
        <w:rPr>
          <w:ins w:id="177" w:author="Unknown"/>
        </w:rPr>
      </w:pPr>
      <w:ins w:id="178" w:author="Unknown">
        <w:r w:rsidRPr="004244F9">
          <w:t xml:space="preserve">Enter three numbers: </w:t>
        </w:r>
      </w:ins>
    </w:p>
    <w:p w:rsidR="004244F9" w:rsidRPr="004244F9" w:rsidRDefault="004244F9" w:rsidP="004244F9">
      <w:pPr>
        <w:rPr>
          <w:ins w:id="179" w:author="Unknown"/>
        </w:rPr>
      </w:pPr>
      <w:ins w:id="180" w:author="Unknown">
        <w:r w:rsidRPr="004244F9">
          <w:t>-18</w:t>
        </w:r>
        <w:r w:rsidRPr="004244F9">
          <w:rPr>
            <w:rFonts w:ascii="Cambria Math" w:hAnsi="Cambria Math" w:cs="Cambria Math"/>
          </w:rPr>
          <w:t>↲</w:t>
        </w:r>
      </w:ins>
    </w:p>
    <w:p w:rsidR="004244F9" w:rsidRPr="004244F9" w:rsidRDefault="004244F9" w:rsidP="004244F9">
      <w:pPr>
        <w:rPr>
          <w:ins w:id="181" w:author="Unknown"/>
        </w:rPr>
      </w:pPr>
      <w:ins w:id="182" w:author="Unknown">
        <w:r w:rsidRPr="004244F9">
          <w:t>-31</w:t>
        </w:r>
        <w:r w:rsidRPr="004244F9">
          <w:rPr>
            <w:rFonts w:ascii="Cambria Math" w:hAnsi="Cambria Math" w:cs="Cambria Math"/>
          </w:rPr>
          <w:t>↲</w:t>
        </w:r>
      </w:ins>
    </w:p>
    <w:p w:rsidR="004244F9" w:rsidRPr="004244F9" w:rsidRDefault="004244F9" w:rsidP="004244F9">
      <w:pPr>
        <w:rPr>
          <w:ins w:id="183" w:author="Unknown"/>
        </w:rPr>
      </w:pPr>
      <w:ins w:id="184" w:author="Unknown">
        <w:r w:rsidRPr="004244F9">
          <w:t>-17</w:t>
        </w:r>
        <w:r w:rsidRPr="004244F9">
          <w:rPr>
            <w:rFonts w:ascii="Cambria Math" w:hAnsi="Cambria Math" w:cs="Cambria Math"/>
          </w:rPr>
          <w:t>↲</w:t>
        </w:r>
      </w:ins>
    </w:p>
    <w:p w:rsidR="004244F9" w:rsidRPr="004244F9" w:rsidRDefault="004244F9" w:rsidP="004244F9">
      <w:pPr>
        <w:rPr>
          <w:ins w:id="185" w:author="Unknown"/>
        </w:rPr>
      </w:pPr>
      <w:ins w:id="186" w:author="Unknown">
        <w:r w:rsidRPr="004244F9">
          <w:t>Largest = -17</w:t>
        </w:r>
      </w:ins>
    </w:p>
    <w:p w:rsidR="004244F9" w:rsidRPr="004244F9" w:rsidRDefault="004244F9" w:rsidP="004244F9">
      <w:pPr>
        <w:rPr>
          <w:ins w:id="187" w:author="Unknown"/>
        </w:rPr>
      </w:pPr>
    </w:p>
    <w:p w:rsidR="004244F9" w:rsidRPr="004244F9" w:rsidRDefault="004244F9" w:rsidP="004244F9">
      <w:pPr>
        <w:rPr>
          <w:ins w:id="188" w:author="Unknown"/>
        </w:rPr>
      </w:pPr>
      <w:ins w:id="189" w:author="Unknown">
        <w:r w:rsidRPr="004244F9">
          <w:t>Run 3:</w:t>
        </w:r>
      </w:ins>
    </w:p>
    <w:p w:rsidR="004244F9" w:rsidRPr="004244F9" w:rsidRDefault="004244F9" w:rsidP="004244F9">
      <w:pPr>
        <w:rPr>
          <w:ins w:id="190" w:author="Unknown"/>
        </w:rPr>
      </w:pPr>
      <w:ins w:id="191" w:author="Unknown">
        <w:r w:rsidRPr="004244F9">
          <w:t>---------------</w:t>
        </w:r>
      </w:ins>
    </w:p>
    <w:p w:rsidR="004244F9" w:rsidRPr="004244F9" w:rsidRDefault="004244F9" w:rsidP="004244F9">
      <w:pPr>
        <w:rPr>
          <w:ins w:id="192" w:author="Unknown"/>
        </w:rPr>
      </w:pPr>
      <w:ins w:id="193" w:author="Unknown">
        <w:r w:rsidRPr="004244F9">
          <w:t xml:space="preserve">Enter three numbers: </w:t>
        </w:r>
      </w:ins>
    </w:p>
    <w:p w:rsidR="004244F9" w:rsidRPr="004244F9" w:rsidRDefault="004244F9" w:rsidP="004244F9">
      <w:pPr>
        <w:rPr>
          <w:ins w:id="194" w:author="Unknown"/>
        </w:rPr>
      </w:pPr>
      <w:ins w:id="195" w:author="Unknown">
        <w:r w:rsidRPr="004244F9">
          <w:t>118</w:t>
        </w:r>
        <w:r w:rsidRPr="004244F9">
          <w:rPr>
            <w:rFonts w:ascii="Cambria Math" w:hAnsi="Cambria Math" w:cs="Cambria Math"/>
          </w:rPr>
          <w:t>↲</w:t>
        </w:r>
      </w:ins>
    </w:p>
    <w:p w:rsidR="004244F9" w:rsidRPr="004244F9" w:rsidRDefault="004244F9" w:rsidP="004244F9">
      <w:pPr>
        <w:rPr>
          <w:ins w:id="196" w:author="Unknown"/>
        </w:rPr>
      </w:pPr>
      <w:ins w:id="197" w:author="Unknown">
        <w:r w:rsidRPr="004244F9">
          <w:t>19</w:t>
        </w:r>
        <w:r w:rsidRPr="004244F9">
          <w:rPr>
            <w:rFonts w:ascii="Cambria Math" w:hAnsi="Cambria Math" w:cs="Cambria Math"/>
          </w:rPr>
          <w:t>↲</w:t>
        </w:r>
      </w:ins>
    </w:p>
    <w:p w:rsidR="004244F9" w:rsidRPr="004244F9" w:rsidRDefault="004244F9" w:rsidP="004244F9">
      <w:pPr>
        <w:rPr>
          <w:ins w:id="198" w:author="Unknown"/>
        </w:rPr>
      </w:pPr>
      <w:ins w:id="199" w:author="Unknown">
        <w:r w:rsidRPr="004244F9">
          <w:t>-87</w:t>
        </w:r>
        <w:r w:rsidRPr="004244F9">
          <w:rPr>
            <w:rFonts w:ascii="Cambria Math" w:hAnsi="Cambria Math" w:cs="Cambria Math"/>
          </w:rPr>
          <w:t>↲</w:t>
        </w:r>
      </w:ins>
    </w:p>
    <w:p w:rsidR="004244F9" w:rsidRPr="004244F9" w:rsidRDefault="004244F9" w:rsidP="004244F9">
      <w:pPr>
        <w:rPr>
          <w:ins w:id="200" w:author="Unknown"/>
        </w:rPr>
      </w:pPr>
      <w:ins w:id="201" w:author="Unknown">
        <w:r w:rsidRPr="004244F9">
          <w:t>Largest = 118</w:t>
        </w:r>
      </w:ins>
    </w:p>
    <w:p w:rsidR="004244F9" w:rsidRPr="004244F9" w:rsidRDefault="004244F9" w:rsidP="004244F9"/>
    <w:p w:rsidR="00DF5385" w:rsidRPr="004244F9" w:rsidRDefault="004244F9" w:rsidP="004244F9">
      <w:pPr>
        <w:rPr>
          <w:b/>
          <w:sz w:val="32"/>
        </w:rPr>
      </w:pPr>
      <w:r w:rsidRPr="004244F9">
        <w:rPr>
          <w:b/>
          <w:sz w:val="32"/>
        </w:rPr>
        <w:t>Tasks</w:t>
      </w:r>
    </w:p>
    <w:p w:rsidR="00DF5385" w:rsidRPr="004244F9" w:rsidRDefault="00DF5385" w:rsidP="004244F9"/>
    <w:p w:rsidR="00DF5385" w:rsidRPr="004244F9" w:rsidRDefault="00DF5385" w:rsidP="004244F9"/>
    <w:p w:rsidR="004244F9" w:rsidRPr="004244F9" w:rsidRDefault="00A21A02" w:rsidP="008B4DBC">
      <w:pPr>
        <w:widowControl/>
        <w:numPr>
          <w:ilvl w:val="0"/>
          <w:numId w:val="67"/>
        </w:numPr>
        <w:shd w:val="clear" w:color="auto" w:fill="FFFFFF"/>
        <w:autoSpaceDE/>
        <w:autoSpaceDN/>
        <w:spacing w:before="75" w:after="75"/>
        <w:ind w:left="0"/>
        <w:jc w:val="both"/>
        <w:rPr>
          <w:rFonts w:ascii="Helvetica" w:hAnsi="Helvetica" w:cs="Helvetica"/>
        </w:rPr>
      </w:pPr>
      <w:hyperlink r:id="rId185" w:history="1">
        <w:r w:rsidR="004244F9" w:rsidRPr="004244F9">
          <w:rPr>
            <w:rStyle w:val="Hyperlink"/>
            <w:rFonts w:ascii="Helvetica" w:hAnsi="Helvetica" w:cs="Helvetica"/>
            <w:color w:val="auto"/>
          </w:rPr>
          <w:t>Write a C program to input marks of five subjects Physics, Chemistry, Biology, Mathematics and Computer. Calculate percentage and grade according to following:</w:t>
        </w:r>
      </w:hyperlink>
      <w:r w:rsidR="004244F9" w:rsidRPr="004244F9">
        <w:rPr>
          <w:rFonts w:ascii="Helvetica" w:hAnsi="Helvetica" w:cs="Helvetica"/>
        </w:rPr>
        <w:br/>
        <w:t>Percentage &gt;= 90% : Grade A</w:t>
      </w:r>
      <w:r w:rsidR="004244F9" w:rsidRPr="004244F9">
        <w:rPr>
          <w:rFonts w:ascii="Helvetica" w:hAnsi="Helvetica" w:cs="Helvetica"/>
        </w:rPr>
        <w:br/>
        <w:t>Percentage &gt;= 80% : Grade B</w:t>
      </w:r>
      <w:r w:rsidR="004244F9" w:rsidRPr="004244F9">
        <w:rPr>
          <w:rFonts w:ascii="Helvetica" w:hAnsi="Helvetica" w:cs="Helvetica"/>
        </w:rPr>
        <w:br/>
        <w:t>Percentage &gt;= 70% : Grade C</w:t>
      </w:r>
      <w:r w:rsidR="004244F9" w:rsidRPr="004244F9">
        <w:rPr>
          <w:rFonts w:ascii="Helvetica" w:hAnsi="Helvetica" w:cs="Helvetica"/>
        </w:rPr>
        <w:br/>
        <w:t>Percentage &gt;= 60% : Grade D</w:t>
      </w:r>
      <w:r w:rsidR="004244F9" w:rsidRPr="004244F9">
        <w:rPr>
          <w:rFonts w:ascii="Helvetica" w:hAnsi="Helvetica" w:cs="Helvetica"/>
        </w:rPr>
        <w:br/>
        <w:t>Percentage &gt;= 40% : Grade E</w:t>
      </w:r>
      <w:r w:rsidR="004244F9" w:rsidRPr="004244F9">
        <w:rPr>
          <w:rFonts w:ascii="Helvetica" w:hAnsi="Helvetica" w:cs="Helvetica"/>
        </w:rPr>
        <w:br/>
        <w:t>Percentage &lt; 40% : Grade F</w:t>
      </w:r>
    </w:p>
    <w:p w:rsidR="004244F9" w:rsidRPr="004244F9" w:rsidRDefault="004244F9" w:rsidP="004244F9">
      <w:pPr>
        <w:widowControl/>
        <w:shd w:val="clear" w:color="auto" w:fill="FFFFFF"/>
        <w:autoSpaceDE/>
        <w:autoSpaceDN/>
        <w:spacing w:before="75" w:after="75"/>
        <w:jc w:val="both"/>
        <w:rPr>
          <w:rFonts w:ascii="Helvetica" w:hAnsi="Helvetica" w:cs="Helvetica"/>
        </w:rPr>
      </w:pPr>
    </w:p>
    <w:p w:rsidR="004244F9" w:rsidRPr="004244F9" w:rsidRDefault="004244F9" w:rsidP="004244F9">
      <w:pPr>
        <w:widowControl/>
        <w:shd w:val="clear" w:color="auto" w:fill="FFFFFF"/>
        <w:autoSpaceDE/>
        <w:autoSpaceDN/>
        <w:spacing w:before="75" w:after="75"/>
        <w:jc w:val="both"/>
        <w:rPr>
          <w:rFonts w:ascii="Helvetica" w:hAnsi="Helvetica" w:cs="Helvetica"/>
        </w:rPr>
      </w:pPr>
    </w:p>
    <w:p w:rsidR="004244F9" w:rsidRPr="004244F9" w:rsidRDefault="004244F9" w:rsidP="004244F9">
      <w:pPr>
        <w:widowControl/>
        <w:shd w:val="clear" w:color="auto" w:fill="FFFFFF"/>
        <w:autoSpaceDE/>
        <w:autoSpaceDN/>
        <w:spacing w:before="75" w:after="75"/>
        <w:jc w:val="both"/>
        <w:rPr>
          <w:rFonts w:ascii="Helvetica" w:hAnsi="Helvetica" w:cs="Helvetica"/>
        </w:rPr>
      </w:pPr>
    </w:p>
    <w:p w:rsidR="004244F9" w:rsidRDefault="00A21A02" w:rsidP="008B4DBC">
      <w:pPr>
        <w:widowControl/>
        <w:numPr>
          <w:ilvl w:val="0"/>
          <w:numId w:val="67"/>
        </w:numPr>
        <w:shd w:val="clear" w:color="auto" w:fill="FFFFFF"/>
        <w:autoSpaceDE/>
        <w:autoSpaceDN/>
        <w:spacing w:before="75" w:after="75"/>
        <w:ind w:left="0"/>
        <w:jc w:val="both"/>
        <w:rPr>
          <w:rFonts w:ascii="Helvetica" w:hAnsi="Helvetica" w:cs="Helvetica"/>
        </w:rPr>
      </w:pPr>
      <w:hyperlink r:id="rId186" w:history="1">
        <w:r w:rsidR="004244F9" w:rsidRPr="004244F9">
          <w:rPr>
            <w:rStyle w:val="Hyperlink"/>
            <w:rFonts w:ascii="Helvetica" w:hAnsi="Helvetica" w:cs="Helvetica"/>
            <w:color w:val="auto"/>
          </w:rPr>
          <w:t>Write a C program to input basic salary of an employee and calculate its Gross salary according to following:</w:t>
        </w:r>
      </w:hyperlink>
      <w:r w:rsidR="004244F9" w:rsidRPr="004244F9">
        <w:rPr>
          <w:rFonts w:ascii="Helvetica" w:hAnsi="Helvetica" w:cs="Helvetica"/>
        </w:rPr>
        <w:br/>
        <w:t>Basic Salary &lt;= 10000 : HRA = 20%, DA = 80%</w:t>
      </w:r>
      <w:r w:rsidR="004244F9" w:rsidRPr="004244F9">
        <w:rPr>
          <w:rFonts w:ascii="Helvetica" w:hAnsi="Helvetica" w:cs="Helvetica"/>
        </w:rPr>
        <w:br/>
        <w:t>Basic Salary &lt;= 20000 : HRA = 25%, DA = 90%</w:t>
      </w:r>
      <w:r w:rsidR="004244F9" w:rsidRPr="004244F9">
        <w:rPr>
          <w:rFonts w:ascii="Helvetica" w:hAnsi="Helvetica" w:cs="Helvetica"/>
        </w:rPr>
        <w:br/>
        <w:t>Basic Salary &gt; 20000 : HRA = 30%, DA = 95%</w:t>
      </w:r>
    </w:p>
    <w:p w:rsidR="004244F9" w:rsidRDefault="004244F9" w:rsidP="004244F9">
      <w:pPr>
        <w:widowControl/>
        <w:shd w:val="clear" w:color="auto" w:fill="FFFFFF"/>
        <w:autoSpaceDE/>
        <w:autoSpaceDN/>
        <w:spacing w:before="75" w:after="75"/>
        <w:jc w:val="both"/>
        <w:rPr>
          <w:rFonts w:ascii="Helvetica" w:hAnsi="Helvetica" w:cs="Helvetica"/>
        </w:rPr>
      </w:pPr>
    </w:p>
    <w:p w:rsidR="004244F9" w:rsidRDefault="004244F9" w:rsidP="004244F9">
      <w:pPr>
        <w:widowControl/>
        <w:shd w:val="clear" w:color="auto" w:fill="FFFFFF"/>
        <w:autoSpaceDE/>
        <w:autoSpaceDN/>
        <w:spacing w:before="75" w:after="75"/>
        <w:jc w:val="both"/>
        <w:rPr>
          <w:rFonts w:ascii="Helvetica" w:hAnsi="Helvetica" w:cs="Helvetica"/>
        </w:rPr>
      </w:pPr>
    </w:p>
    <w:p w:rsidR="004244F9" w:rsidRPr="004244F9" w:rsidRDefault="004244F9" w:rsidP="004244F9">
      <w:pPr>
        <w:widowControl/>
        <w:shd w:val="clear" w:color="auto" w:fill="FFFFFF"/>
        <w:autoSpaceDE/>
        <w:autoSpaceDN/>
        <w:spacing w:before="75" w:after="75"/>
        <w:jc w:val="both"/>
        <w:rPr>
          <w:rFonts w:ascii="Helvetica" w:hAnsi="Helvetica" w:cs="Helvetica"/>
        </w:rPr>
      </w:pPr>
    </w:p>
    <w:p w:rsidR="004244F9" w:rsidRPr="004244F9" w:rsidRDefault="00A21A02" w:rsidP="008B4DBC">
      <w:pPr>
        <w:widowControl/>
        <w:numPr>
          <w:ilvl w:val="0"/>
          <w:numId w:val="67"/>
        </w:numPr>
        <w:shd w:val="clear" w:color="auto" w:fill="FFFFFF"/>
        <w:autoSpaceDE/>
        <w:autoSpaceDN/>
        <w:spacing w:before="75" w:after="75"/>
        <w:ind w:left="0"/>
        <w:jc w:val="both"/>
        <w:rPr>
          <w:rFonts w:ascii="Helvetica" w:hAnsi="Helvetica" w:cs="Helvetica"/>
        </w:rPr>
      </w:pPr>
      <w:hyperlink r:id="rId187" w:history="1">
        <w:r w:rsidR="004244F9" w:rsidRPr="004244F9">
          <w:rPr>
            <w:rStyle w:val="Hyperlink"/>
            <w:rFonts w:ascii="Helvetica" w:hAnsi="Helvetica" w:cs="Helvetica"/>
            <w:color w:val="auto"/>
          </w:rPr>
          <w:t>Write a C program to input electricity unit charges and calculate total electricity bill according to the given condition:</w:t>
        </w:r>
      </w:hyperlink>
      <w:r w:rsidR="004244F9" w:rsidRPr="004244F9">
        <w:rPr>
          <w:rFonts w:ascii="Helvetica" w:hAnsi="Helvetica" w:cs="Helvetica"/>
        </w:rPr>
        <w:br/>
        <w:t>For first 50 units Rs. 0.50/unit</w:t>
      </w:r>
      <w:r w:rsidR="004244F9" w:rsidRPr="004244F9">
        <w:rPr>
          <w:rFonts w:ascii="Helvetica" w:hAnsi="Helvetica" w:cs="Helvetica"/>
        </w:rPr>
        <w:br/>
        <w:t>For next 100 units Rs. 0.75/unit</w:t>
      </w:r>
      <w:r w:rsidR="004244F9" w:rsidRPr="004244F9">
        <w:rPr>
          <w:rFonts w:ascii="Helvetica" w:hAnsi="Helvetica" w:cs="Helvetica"/>
        </w:rPr>
        <w:br/>
        <w:t>For next 100 units Rs. 1.20/unit</w:t>
      </w:r>
      <w:r w:rsidR="004244F9" w:rsidRPr="004244F9">
        <w:rPr>
          <w:rFonts w:ascii="Helvetica" w:hAnsi="Helvetica" w:cs="Helvetica"/>
        </w:rPr>
        <w:br/>
        <w:t>For unit above 250 Rs. 1.50/unit</w:t>
      </w:r>
      <w:r w:rsidR="004244F9" w:rsidRPr="004244F9">
        <w:rPr>
          <w:rFonts w:ascii="Helvetica" w:hAnsi="Helvetica" w:cs="Helvetica"/>
        </w:rPr>
        <w:br/>
        <w:t>An additional surcharge of 20% is added to the bill</w:t>
      </w:r>
    </w:p>
    <w:p w:rsidR="00DF5385" w:rsidRPr="004244F9" w:rsidRDefault="00DF5385" w:rsidP="00DF5385">
      <w:pPr>
        <w:spacing w:after="240"/>
      </w:pPr>
    </w:p>
    <w:p w:rsidR="00DF5385" w:rsidRPr="004244F9" w:rsidRDefault="00DF5385" w:rsidP="00DF5385">
      <w:pPr>
        <w:spacing w:after="240"/>
      </w:pPr>
    </w:p>
    <w:p w:rsidR="00DF5385" w:rsidRPr="004244F9" w:rsidRDefault="00DF5385" w:rsidP="00DF5385">
      <w:pPr>
        <w:spacing w:after="240"/>
      </w:pPr>
    </w:p>
    <w:p w:rsidR="00DF5385" w:rsidRPr="004244F9"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p>
    <w:p w:rsidR="00DF5385" w:rsidRDefault="00DF5385" w:rsidP="00DF5385">
      <w:pPr>
        <w:spacing w:after="240"/>
      </w:pPr>
      <w:r>
        <w:br/>
      </w:r>
      <w:r>
        <w:br/>
      </w:r>
    </w:p>
    <w:p w:rsidR="004244F9" w:rsidRDefault="004244F9" w:rsidP="00DF5385">
      <w:pPr>
        <w:spacing w:after="240"/>
      </w:pPr>
    </w:p>
    <w:p w:rsidR="004244F9" w:rsidRDefault="004244F9" w:rsidP="00DF5385">
      <w:pPr>
        <w:spacing w:after="240"/>
      </w:pPr>
    </w:p>
    <w:p w:rsidR="004244F9" w:rsidRDefault="004244F9" w:rsidP="00DF5385">
      <w:pPr>
        <w:spacing w:after="240"/>
      </w:pPr>
    </w:p>
    <w:p w:rsidR="004244F9" w:rsidRDefault="004244F9" w:rsidP="00DF5385">
      <w:pPr>
        <w:spacing w:after="240"/>
      </w:pPr>
    </w:p>
    <w:p w:rsidR="004244F9" w:rsidRDefault="004244F9" w:rsidP="00DF5385">
      <w:pPr>
        <w:spacing w:after="240"/>
      </w:pPr>
    </w:p>
    <w:p w:rsidR="004244F9" w:rsidRDefault="004244F9" w:rsidP="00DF5385">
      <w:pPr>
        <w:spacing w:after="240"/>
      </w:pPr>
    </w:p>
    <w:p w:rsidR="004244F9" w:rsidRDefault="004244F9" w:rsidP="00DF5385">
      <w:pPr>
        <w:spacing w:after="240"/>
      </w:pPr>
    </w:p>
    <w:p w:rsidR="00DF5385" w:rsidRDefault="00DF5385" w:rsidP="00DF5385">
      <w:pPr>
        <w:shd w:val="clear" w:color="auto" w:fill="FFFFFF"/>
        <w:spacing w:before="168" w:after="60"/>
        <w:outlineLvl w:val="3"/>
        <w:rPr>
          <w:rFonts w:ascii="Arial" w:hAnsi="Arial" w:cs="Arial"/>
          <w:b/>
          <w:bCs/>
          <w:color w:val="252830"/>
          <w:sz w:val="34"/>
          <w:szCs w:val="34"/>
        </w:rPr>
      </w:pPr>
    </w:p>
    <w:p w:rsidR="004244F9" w:rsidRDefault="004244F9" w:rsidP="00794490">
      <w:pPr>
        <w:shd w:val="clear" w:color="auto" w:fill="FFFFFF"/>
        <w:spacing w:before="168" w:after="60"/>
        <w:jc w:val="center"/>
        <w:outlineLvl w:val="3"/>
        <w:rPr>
          <w:rFonts w:ascii="Arial" w:hAnsi="Arial" w:cs="Arial"/>
          <w:b/>
          <w:bCs/>
          <w:color w:val="252830"/>
          <w:sz w:val="34"/>
          <w:szCs w:val="34"/>
        </w:rPr>
      </w:pPr>
      <w:r>
        <w:rPr>
          <w:rFonts w:ascii="Arial" w:hAnsi="Arial" w:cs="Arial"/>
          <w:b/>
          <w:bCs/>
          <w:color w:val="252830"/>
          <w:sz w:val="34"/>
          <w:szCs w:val="34"/>
        </w:rPr>
        <w:lastRenderedPageBreak/>
        <w:t>LAB 10</w:t>
      </w:r>
    </w:p>
    <w:p w:rsidR="00794490" w:rsidRDefault="00794490" w:rsidP="00794490">
      <w:pPr>
        <w:shd w:val="clear" w:color="auto" w:fill="FFFFFF"/>
        <w:spacing w:before="168" w:after="60"/>
        <w:jc w:val="center"/>
        <w:outlineLvl w:val="3"/>
        <w:rPr>
          <w:rFonts w:ascii="Arial" w:hAnsi="Arial" w:cs="Arial"/>
          <w:b/>
          <w:bCs/>
          <w:color w:val="252830"/>
          <w:sz w:val="34"/>
          <w:szCs w:val="34"/>
        </w:rPr>
      </w:pPr>
      <w:r>
        <w:rPr>
          <w:rFonts w:ascii="Arial" w:hAnsi="Arial" w:cs="Arial"/>
          <w:b/>
          <w:bCs/>
          <w:color w:val="252830"/>
          <w:sz w:val="34"/>
          <w:szCs w:val="34"/>
        </w:rPr>
        <w:t>LOOPS</w:t>
      </w:r>
    </w:p>
    <w:p w:rsidR="00794490" w:rsidRDefault="00794490" w:rsidP="00794490">
      <w:pPr>
        <w:shd w:val="clear" w:color="auto" w:fill="FFFFFF"/>
        <w:spacing w:before="168" w:after="60"/>
        <w:outlineLvl w:val="3"/>
        <w:rPr>
          <w:rFonts w:ascii="Arial" w:hAnsi="Arial" w:cs="Arial"/>
          <w:b/>
          <w:bCs/>
          <w:color w:val="252830"/>
          <w:sz w:val="34"/>
          <w:szCs w:val="34"/>
        </w:rPr>
      </w:pPr>
    </w:p>
    <w:p w:rsidR="00794490" w:rsidRDefault="00794490" w:rsidP="00794490">
      <w:pPr>
        <w:pStyle w:val="Heading1"/>
        <w:spacing w:before="240" w:after="60" w:line="240" w:lineRule="atLeast"/>
      </w:pPr>
      <w:bookmarkStart w:id="202" w:name="_Toc456598586"/>
      <w:bookmarkStart w:id="203" w:name="_Toc456600917"/>
      <w:bookmarkStart w:id="204" w:name="_Toc365452904"/>
      <w:r>
        <w:t>Introduction</w:t>
      </w:r>
      <w:bookmarkEnd w:id="202"/>
      <w:bookmarkEnd w:id="203"/>
      <w:bookmarkEnd w:id="204"/>
    </w:p>
    <w:p w:rsidR="00794490" w:rsidRDefault="00794490" w:rsidP="00794490">
      <w:pPr>
        <w:jc w:val="both"/>
        <w:rPr>
          <w:rFonts w:cstheme="minorHAnsi"/>
        </w:rPr>
      </w:pPr>
      <w:r w:rsidRPr="00325B6E">
        <w:rPr>
          <w:rFonts w:cstheme="minorHAnsi"/>
        </w:rPr>
        <w:t xml:space="preserve">In this lab, you will learn about </w:t>
      </w:r>
      <w:r w:rsidRPr="004619B7">
        <w:rPr>
          <w:rFonts w:cstheme="minorHAnsi"/>
          <w:b/>
        </w:rPr>
        <w:t>nested loops</w:t>
      </w:r>
      <w:r>
        <w:rPr>
          <w:rFonts w:cstheme="minorHAnsi"/>
          <w:b/>
        </w:rPr>
        <w:t xml:space="preserve">. </w:t>
      </w:r>
      <w:r w:rsidRPr="00C5526B">
        <w:rPr>
          <w:rFonts w:cstheme="minorHAnsi"/>
        </w:rPr>
        <w:t xml:space="preserve">Moreover, we will </w:t>
      </w:r>
      <w:r>
        <w:rPr>
          <w:rFonts w:cstheme="minorHAnsi"/>
        </w:rPr>
        <w:t>discuss</w:t>
      </w:r>
      <w:r w:rsidRPr="00C5526B">
        <w:rPr>
          <w:rFonts w:cstheme="minorHAnsi"/>
        </w:rPr>
        <w:t xml:space="preserve"> some preliminaries about single-dimensional </w:t>
      </w:r>
      <w:r w:rsidRPr="00C5526B">
        <w:rPr>
          <w:rFonts w:cstheme="minorHAnsi"/>
          <w:b/>
        </w:rPr>
        <w:t>arrays</w:t>
      </w:r>
      <w:r w:rsidRPr="00C5526B">
        <w:rPr>
          <w:rFonts w:cstheme="minorHAnsi"/>
        </w:rPr>
        <w:t>.</w:t>
      </w:r>
    </w:p>
    <w:p w:rsidR="00794490" w:rsidRDefault="00794490" w:rsidP="00794490">
      <w:pPr>
        <w:jc w:val="both"/>
        <w:rPr>
          <w:rFonts w:cstheme="minorHAnsi"/>
        </w:rPr>
      </w:pPr>
    </w:p>
    <w:p w:rsidR="00794490" w:rsidRDefault="00794490" w:rsidP="00794490">
      <w:pPr>
        <w:jc w:val="both"/>
        <w:rPr>
          <w:rFonts w:ascii="Calibri" w:hAnsi="Calibri" w:cs="Calibri"/>
        </w:rPr>
      </w:pPr>
      <w:r>
        <w:rPr>
          <w:rFonts w:ascii="Calibri" w:hAnsi="Calibri" w:cs="Calibri"/>
        </w:rPr>
        <w:t>The section 2 presents a table that outlines some major activities and tasks you will do as the part of this lab. Table 1 also provides the estimated-time for each activity, which will help you to organize your tasks well. Section 3 presents some of the learning objectives for this lab. Section 4 (“Concept Map”) discusses and provides a comprehensive introduction of the topic. Section 5 lists the set of home-tasks you are required to complete before this lab. Section 6 presents a “walkthrough task” that you will do as the first practical activity during your lab. The walkthrough task has many small steps which you should follow as directed in-order to complete the task and to get the desired output. After that, you will be ready to work on some tasks on your own. The section 7 lists practice tasks for this purpose. As the part of section 8, your lab instructor will give you some tasks at runtime and will evaluate those according to the criteria mentioned in section 9. Section 10 lists some further reading links.</w:t>
      </w:r>
    </w:p>
    <w:p w:rsidR="00794490" w:rsidRDefault="00794490" w:rsidP="00794490">
      <w:pPr>
        <w:jc w:val="both"/>
        <w:rPr>
          <w:rFonts w:ascii="Arial" w:hAnsi="Arial" w:cs="Arial"/>
          <w:b/>
        </w:rPr>
      </w:pPr>
    </w:p>
    <w:p w:rsidR="00794490" w:rsidRDefault="00794490" w:rsidP="00794490">
      <w:pPr>
        <w:pStyle w:val="Heading1"/>
        <w:spacing w:before="240" w:after="60" w:line="240" w:lineRule="atLeast"/>
      </w:pPr>
      <w:bookmarkStart w:id="205" w:name="_Toc365452906"/>
      <w:r>
        <w:t>Objective of the Experiment</w:t>
      </w:r>
      <w:bookmarkEnd w:id="205"/>
    </w:p>
    <w:p w:rsidR="00794490" w:rsidRPr="00DF5706" w:rsidRDefault="00794490" w:rsidP="008B4DBC">
      <w:pPr>
        <w:widowControl/>
        <w:numPr>
          <w:ilvl w:val="0"/>
          <w:numId w:val="39"/>
        </w:numPr>
        <w:autoSpaceDE/>
        <w:autoSpaceDN/>
        <w:rPr>
          <w:rFonts w:cstheme="minorHAnsi"/>
        </w:rPr>
      </w:pPr>
      <w:r w:rsidRPr="00DF5706">
        <w:rPr>
          <w:rFonts w:cstheme="minorHAnsi"/>
        </w:rPr>
        <w:t>To get basic understanding of loops.</w:t>
      </w:r>
    </w:p>
    <w:p w:rsidR="00794490" w:rsidRPr="00DF5706" w:rsidRDefault="00794490" w:rsidP="008B4DBC">
      <w:pPr>
        <w:widowControl/>
        <w:numPr>
          <w:ilvl w:val="0"/>
          <w:numId w:val="39"/>
        </w:numPr>
        <w:autoSpaceDE/>
        <w:autoSpaceDN/>
        <w:rPr>
          <w:rFonts w:cstheme="minorHAnsi"/>
        </w:rPr>
      </w:pPr>
      <w:r w:rsidRPr="00DF5706">
        <w:rPr>
          <w:rFonts w:cstheme="minorHAnsi"/>
        </w:rPr>
        <w:t>To practice the use of nested loop structures.</w:t>
      </w:r>
    </w:p>
    <w:p w:rsidR="00794490" w:rsidRPr="00DF5706" w:rsidRDefault="00794490" w:rsidP="008B4DBC">
      <w:pPr>
        <w:widowControl/>
        <w:numPr>
          <w:ilvl w:val="0"/>
          <w:numId w:val="39"/>
        </w:numPr>
        <w:autoSpaceDE/>
        <w:autoSpaceDN/>
        <w:rPr>
          <w:rFonts w:cstheme="minorHAnsi"/>
        </w:rPr>
      </w:pPr>
      <w:r w:rsidRPr="00DF5706">
        <w:rPr>
          <w:rFonts w:cstheme="minorHAnsi"/>
        </w:rPr>
        <w:t xml:space="preserve">Learning basics of constants and arrays. </w:t>
      </w:r>
    </w:p>
    <w:p w:rsidR="00794490" w:rsidRPr="005C54E7" w:rsidRDefault="00794490" w:rsidP="00794490">
      <w:pPr>
        <w:spacing w:line="360" w:lineRule="auto"/>
        <w:ind w:left="720"/>
      </w:pPr>
    </w:p>
    <w:p w:rsidR="00794490" w:rsidRDefault="00794490" w:rsidP="00794490">
      <w:pPr>
        <w:pStyle w:val="Heading1"/>
        <w:spacing w:before="240" w:after="60" w:line="240" w:lineRule="atLeast"/>
      </w:pPr>
      <w:bookmarkStart w:id="206" w:name="_Toc365452907"/>
      <w:r>
        <w:t>Concept Map</w:t>
      </w:r>
      <w:bookmarkEnd w:id="206"/>
    </w:p>
    <w:p w:rsidR="00794490" w:rsidRDefault="00794490" w:rsidP="00794490">
      <w:pPr>
        <w:pStyle w:val="Heading2"/>
        <w:numPr>
          <w:ilvl w:val="1"/>
          <w:numId w:val="0"/>
        </w:numPr>
        <w:spacing w:before="240" w:after="60" w:line="240" w:lineRule="atLeast"/>
      </w:pPr>
      <w:bookmarkStart w:id="207" w:name="_Toc365452908"/>
      <w:r>
        <w:t>Nested Loops</w:t>
      </w:r>
      <w:bookmarkEnd w:id="207"/>
    </w:p>
    <w:p w:rsidR="00794490" w:rsidRPr="00325B6E" w:rsidRDefault="00794490" w:rsidP="00794490">
      <w:pPr>
        <w:jc w:val="both"/>
        <w:rPr>
          <w:rFonts w:cstheme="minorHAnsi"/>
        </w:rPr>
      </w:pPr>
      <w:r w:rsidRPr="00325B6E">
        <w:rPr>
          <w:rFonts w:cstheme="minorHAnsi"/>
        </w:rPr>
        <w:t xml:space="preserve">In lab-6, you have already learned and practiced the loop structures which can be used to repeat/iterate set of statements based on some number of iterations or based on some logical condition. Basically C++ provides three types of loops: </w:t>
      </w:r>
      <w:r w:rsidRPr="00325B6E">
        <w:rPr>
          <w:rFonts w:cstheme="minorHAnsi"/>
          <w:i/>
        </w:rPr>
        <w:t>for-loop</w:t>
      </w:r>
      <w:r w:rsidRPr="00325B6E">
        <w:rPr>
          <w:rFonts w:cstheme="minorHAnsi"/>
        </w:rPr>
        <w:t xml:space="preserve">, </w:t>
      </w:r>
      <w:r w:rsidRPr="00325B6E">
        <w:rPr>
          <w:rFonts w:cstheme="minorHAnsi"/>
          <w:i/>
        </w:rPr>
        <w:t>while-loop</w:t>
      </w:r>
      <w:r w:rsidRPr="00325B6E">
        <w:rPr>
          <w:rFonts w:cstheme="minorHAnsi"/>
        </w:rPr>
        <w:t xml:space="preserve">, and </w:t>
      </w:r>
      <w:r w:rsidRPr="00325B6E">
        <w:rPr>
          <w:rFonts w:cstheme="minorHAnsi"/>
          <w:i/>
        </w:rPr>
        <w:t>do-loop</w:t>
      </w:r>
      <w:r w:rsidRPr="00325B6E">
        <w:rPr>
          <w:rFonts w:cstheme="minorHAnsi"/>
        </w:rPr>
        <w:t xml:space="preserve">. To solve different problems, you have exercised the use of loops in you program. </w:t>
      </w:r>
    </w:p>
    <w:p w:rsidR="00794490" w:rsidRPr="00325B6E" w:rsidRDefault="00794490" w:rsidP="00794490">
      <w:pPr>
        <w:jc w:val="both"/>
        <w:rPr>
          <w:rFonts w:cstheme="minorHAnsi"/>
        </w:rPr>
      </w:pPr>
    </w:p>
    <w:p w:rsidR="00794490" w:rsidRPr="00325B6E" w:rsidRDefault="00794490" w:rsidP="00794490">
      <w:pPr>
        <w:jc w:val="both"/>
        <w:rPr>
          <w:rFonts w:cstheme="minorHAnsi"/>
        </w:rPr>
      </w:pPr>
      <w:r w:rsidRPr="00325B6E">
        <w:rPr>
          <w:rFonts w:cstheme="minorHAnsi"/>
        </w:rPr>
        <w:t xml:space="preserve">Consider a scenario, where you are required to repeat a complete loop. For example: you are asked to write a C++ program that prints </w:t>
      </w:r>
      <w:r>
        <w:rPr>
          <w:rFonts w:cstheme="minorHAnsi"/>
        </w:rPr>
        <w:t>6</w:t>
      </w:r>
      <w:r w:rsidRPr="00325B6E">
        <w:rPr>
          <w:rFonts w:cstheme="minorHAnsi"/>
        </w:rPr>
        <w:t xml:space="preserve"> lines (where each line contains 25 even numbers starting from 2 and ending at 50) as shown below:</w:t>
      </w:r>
    </w:p>
    <w:p w:rsidR="00794490" w:rsidRDefault="00A21A02" w:rsidP="00794490">
      <w:r>
        <w:rPr>
          <w:noProof/>
        </w:rPr>
        <w:pict>
          <v:rect id="Rectangle 8" o:spid="_x0000_s1197" style="position:absolute;margin-left:0;margin-top:7.9pt;width:474.6pt;height:82.4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mjUQIAAM0EAAAOAAAAZHJzL2Uyb0RvYy54bWysVNtu2zAMfR+wfxD0vtgOnEuNOEWRrsOA&#10;bi3W7QMYWY6F6TZJidN9/SjZydIN6MOwF0EipcNDHlKr66OS5MCdF0bXtJjklHDNTCP0rqbfvt69&#10;W1LiA+gGpNG8ps/c0+v12zer3lZ8ajojG+4Igmhf9bamXQi2yjLPOq7AT4zlGp2tcQoCHt0uaxz0&#10;iK5kNs3zedYb11hnGPcerbeDk64TfttyFh7a1vNAZE2RW0irS+s2rtl6BdXOge0EG2nAP7BQIDQG&#10;PUPdQgCyd+IvKCWYM960YcKMykzbCsZTDphNkf+RzVMHlqdcsDjensvk/x8s+3x4dEQ0qN1ySokG&#10;hSJ9wbKB3klOlrFAvfUV3nuyjy6m6O29Yd890WbT4S1+45zpOw4N0iri/ezFg3jw+JRs+0+mQXTY&#10;B5NqdWydioBYBXJMkjyfJeHHQBga5/l0UU5ROYa+Ii8XRTFLMaA6PbfOhw/cKBI3NXVIPsHD4d6H&#10;SAeq05VE30jR3Akp0yH2Gd9IRw6AHQKMcR2K9FzuFfId7Nhp+dgraMaOGszLkxlDpI6NSCmgvwwi&#10;NelrejWbzhLwC9/52esE5qdIUF0SKE/m1wkoEXDIpFA1TZTHVKJm73WTRiCAkMMeoaQeRYy6DfqH&#10;4/aY2mRx6oitaZ5RVWeGmcI/ADedcT8p6XGeaup/7MFxSuRHjZ1xVZRlHMB0KGeLqKm79GwvPaAZ&#10;QtU0UDJsN2EY2r11YtdhpEEkbW6wm1qRdI6dNrAa6ePMJDXG+Y5DeXlOt37/QutfAAAA//8DAFBL&#10;AwQUAAYACAAAACEAlmS1sdsAAAAHAQAADwAAAGRycy9kb3ducmV2LnhtbEyPwU7DMBBE70j8g7VI&#10;3KiTQksb4lSoUsWBEwFxduIljojXke0mga9nOcFxZlYzb8vD4gYxYYi9JwX5KgOB1HrTU6fg7fV0&#10;swMRkyajB0+o4AsjHKrLi1IXxs/0glOdOsElFAutwKY0FlLG1qLTceVHJM4+fHA6sQydNEHPXO4G&#10;uc6yrXS6J16wesSjxfazPjsFszUhr7f593hK0m2a56f343Sr1PXV8vgAIuGS/o7hF5/RoWKmxp/J&#10;RDEo4EcSuxvm53R/t1+DaNjYZfcgq1L+569+AAAA//8DAFBLAQItABQABgAIAAAAIQC2gziS/gAA&#10;AOEBAAATAAAAAAAAAAAAAAAAAAAAAABbQ29udGVudF9UeXBlc10ueG1sUEsBAi0AFAAGAAgAAAAh&#10;ADj9If/WAAAAlAEAAAsAAAAAAAAAAAAAAAAALwEAAF9yZWxzLy5yZWxzUEsBAi0AFAAGAAgAAAAh&#10;ABfoWaNRAgAAzQQAAA4AAAAAAAAAAAAAAAAALgIAAGRycy9lMm9Eb2MueG1sUEsBAi0AFAAGAAgA&#10;AAAhAJZktbHbAAAABwEAAA8AAAAAAAAAAAAAAAAAqwQAAGRycy9kb3ducmV2LnhtbFBLBQYAAAAA&#10;BAAEAPMAAACzBQAAAAA=&#10;" fillcolor="#dbe5f1 [660]" strokecolor="#95b3d7 [1940]">
            <v:textbox style="mso-next-textbox:#Rectangle 8">
              <w:txbxContent>
                <w:p w:rsidR="00DF5385"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p w:rsidR="00DF5385" w:rsidRPr="00CD226D"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p w:rsidR="00DF5385" w:rsidRPr="00CD226D"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p w:rsidR="00DF5385" w:rsidRPr="00CD226D"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p w:rsidR="00DF5385" w:rsidRPr="00CD226D"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p w:rsidR="00DF5385" w:rsidRPr="00CD226D" w:rsidRDefault="00DF5385" w:rsidP="00794490">
                  <w:pPr>
                    <w:rPr>
                      <w:rFonts w:ascii="Courier New" w:hAnsi="Courier New" w:cs="Courier New"/>
                      <w:b/>
                      <w:sz w:val="16"/>
                      <w:szCs w:val="16"/>
                    </w:rPr>
                  </w:pPr>
                  <w:r w:rsidRPr="00CD226D">
                    <w:rPr>
                      <w:rFonts w:ascii="Courier New" w:hAnsi="Courier New" w:cs="Courier New"/>
                      <w:b/>
                      <w:sz w:val="16"/>
                      <w:szCs w:val="16"/>
                    </w:rPr>
                    <w:t>2, 4, 6, 8, 10, 12, 14, 16, 18, 20, 22, 24, 26, 28, 30, 32, 34, 36, 38, 40, 42, 44, 46, 48, 50</w:t>
                  </w:r>
                  <w:r>
                    <w:rPr>
                      <w:rFonts w:ascii="Courier New" w:hAnsi="Courier New" w:cs="Courier New"/>
                      <w:b/>
                      <w:sz w:val="16"/>
                      <w:szCs w:val="16"/>
                    </w:rPr>
                    <w:t>,</w:t>
                  </w:r>
                </w:p>
              </w:txbxContent>
            </v:textbox>
          </v:rect>
        </w:pict>
      </w:r>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Pr="00993F22" w:rsidRDefault="00794490" w:rsidP="00794490"/>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Pr="00325B6E" w:rsidRDefault="00794490" w:rsidP="00794490">
      <w:pPr>
        <w:jc w:val="both"/>
        <w:rPr>
          <w:rFonts w:cstheme="minorHAnsi"/>
        </w:rPr>
      </w:pPr>
      <w:r w:rsidRPr="00325B6E">
        <w:rPr>
          <w:rFonts w:cstheme="minorHAnsi"/>
        </w:rPr>
        <w:t>How will you code this program? Like below?</w:t>
      </w:r>
    </w:p>
    <w:p w:rsidR="00794490" w:rsidRDefault="00A21A02" w:rsidP="00794490">
      <w:pPr>
        <w:jc w:val="both"/>
        <w:rPr>
          <w:highlight w:val="yellow"/>
        </w:rPr>
      </w:pPr>
      <w:r>
        <w:rPr>
          <w:noProof/>
        </w:rPr>
        <w:pict>
          <v:rect id="Rectangle 9" o:spid="_x0000_s1198" style="position:absolute;left:0;text-align:left;margin-left:126.6pt;margin-top:5.1pt;width:238.45pt;height:337.7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zmTAIAAM0EAAAOAAAAZHJzL2Uyb0RvYy54bWysVNuO0zAQfUfiHyy/0yS9LGnUdLXqsghp&#10;gRULHzB1nMbCN2y3yfL1O3baUkDiYcWL5RnbZ87MmfHqelCSHLjzwuiaFpOcEq6ZaYTe1fTb17s3&#10;JSU+gG5AGs1r+sQ9vV6/frXqbcWnpjOy4Y4giPZVb2vahWCrLPOs4wr8xFiu8bA1TkFA0+2yxkGP&#10;6Epm0zy/ynrjGusM496j93Y8pOuE37achc9t63kgsqbILaTVpXUb12y9gmrnwHaCHWnAC1goEBqD&#10;nqFuIQDZO/EXlBLMGW/aMGFGZaZtBeMpB8ymyP/I5rEDy1MuWBxvz2Xy/w+WfTo8OCIa1K6cUaJB&#10;oUhfsGygd5KTZSxQb32F9x7tg4spentv2HdPtNl0eIvfOGf6jkODtIp4P/vtQTQ8PiXb/qNpEB32&#10;waRaDa1TERCrQIYkydNZEj4EwtA5y6flrFhQwvBsPi2X8+kixYDq9Nw6H95zo0jc1NQh+QQPh3sf&#10;Ih2oTlcSfSNFcyekTEbsM76RjhwAOwQY4zoU6bncK+Q7+rHT8mOvoBs7anSXJzeGSB0bkVJAfxlE&#10;atLXdLlA5i8lcHWKBNUlgfnJ/W8CSgQcMilUTRPlYypRs3e6SSMQQMhxj1BSH0WMuo36h2E7pDYp&#10;Tx2xNc0TqurMOFP4B+CmM+4nJT3OU039jz04Ton8oLEzlsV8HgcwGfPF2yka7vJke3kCmiFUTQMl&#10;43YTxqHdWyd2HUYaRdLmBrupFUnn2GkjqyN9nJmkxnG+41Be2unWr19o/QwAAP//AwBQSwMEFAAG&#10;AAgAAAAhAFj++JzeAAAACgEAAA8AAABkcnMvZG93bnJldi54bWxMj01LxDAQhu+C/yGM4M1NP2h3&#10;qU0XWVg8eLIuntMmNsVmUpJsW/31jic9DcP78M4z9XGzE1u0D6NDAekuAaaxd2rEQcDl7fxwABai&#10;RCUnh1rAlw5wbG5valkpt+KrXto4MCrBUEkBJsa54jz0RlsZdm7WSNmH81ZGWv3AlZcrlduJZ0lS&#10;citHpAtGzvpkdP/ZXq2A1SiftmX6PZ8jt0X38vx+WnIh7u+2p0dgUW/xD4ZffVKHhpw6d0UV2CQg&#10;K/KMUAoSmgTs8yQF1gkoD8UeeFPz/y80PwAAAP//AwBQSwECLQAUAAYACAAAACEAtoM4kv4AAADh&#10;AQAAEwAAAAAAAAAAAAAAAAAAAAAAW0NvbnRlbnRfVHlwZXNdLnhtbFBLAQItABQABgAIAAAAIQA4&#10;/SH/1gAAAJQBAAALAAAAAAAAAAAAAAAAAC8BAABfcmVscy8ucmVsc1BLAQItABQABgAIAAAAIQDz&#10;otzmTAIAAM0EAAAOAAAAAAAAAAAAAAAAAC4CAABkcnMvZTJvRG9jLnhtbFBLAQItABQABgAIAAAA&#10;IQBY/vic3gAAAAoBAAAPAAAAAAAAAAAAAAAAAKYEAABkcnMvZG93bnJldi54bWxQSwUGAAAAAAQA&#10;BADzAAAAsQUAAAAA&#10;" fillcolor="#dbe5f1 [660]" strokecolor="#95b3d7 [1940]">
            <v:textbox style="mso-next-textbox:#Rectangle 9">
              <w:txbxContent>
                <w:p w:rsidR="00DF5385" w:rsidRPr="00766779" w:rsidRDefault="00DF5385" w:rsidP="00794490">
                  <w:pPr>
                    <w:rPr>
                      <w:rFonts w:ascii="Courier New" w:hAnsi="Courier New" w:cs="Courier New"/>
                      <w:b/>
                    </w:rPr>
                  </w:pPr>
                  <w:r w:rsidRPr="00766779">
                    <w:rPr>
                      <w:rFonts w:ascii="Courier New" w:hAnsi="Courier New" w:cs="Courier New"/>
                      <w:b/>
                    </w:rPr>
                    <w:t>#include&lt;iostream&gt;</w:t>
                  </w:r>
                </w:p>
                <w:p w:rsidR="00DF5385" w:rsidRPr="00766779" w:rsidRDefault="00DF5385" w:rsidP="00794490">
                  <w:pPr>
                    <w:rPr>
                      <w:rFonts w:ascii="Courier New" w:hAnsi="Courier New" w:cs="Courier New"/>
                      <w:b/>
                    </w:rPr>
                  </w:pPr>
                  <w:r w:rsidRPr="00766779">
                    <w:rPr>
                      <w:rFonts w:ascii="Courier New" w:hAnsi="Courier New" w:cs="Courier New"/>
                      <w:b/>
                    </w:rPr>
                    <w:t>using namespace std;</w:t>
                  </w:r>
                </w:p>
                <w:p w:rsidR="00DF5385" w:rsidRPr="00766779" w:rsidRDefault="00DF5385" w:rsidP="00794490">
                  <w:pPr>
                    <w:rPr>
                      <w:rFonts w:ascii="Courier New" w:hAnsi="Courier New" w:cs="Courier New"/>
                      <w:b/>
                    </w:rPr>
                  </w:pPr>
                  <w:r w:rsidRPr="00766779">
                    <w:rPr>
                      <w:rFonts w:ascii="Courier New" w:hAnsi="Courier New" w:cs="Courier New"/>
                      <w:b/>
                    </w:rPr>
                    <w:t>void main()</w:t>
                  </w:r>
                </w:p>
                <w:p w:rsidR="00DF5385" w:rsidRPr="00766779" w:rsidRDefault="00DF5385" w:rsidP="00794490">
                  <w:pPr>
                    <w:rPr>
                      <w:rFonts w:ascii="Courier New" w:hAnsi="Courier New" w:cs="Courier New"/>
                      <w:b/>
                    </w:rPr>
                  </w:pPr>
                  <w:r w:rsidRPr="00766779">
                    <w:rPr>
                      <w:rFonts w:ascii="Courier New" w:hAnsi="Courier New" w:cs="Courier New"/>
                      <w:b/>
                    </w:rPr>
                    <w:t>{</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ind w:firstLine="720"/>
                    <w:rPr>
                      <w:rFonts w:ascii="Courier New" w:hAnsi="Courier New" w:cs="Courier New"/>
                      <w:b/>
                    </w:rPr>
                  </w:pP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cout&lt;&lt;endl;</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ind w:firstLine="720"/>
                    <w:rPr>
                      <w:rFonts w:ascii="Courier New" w:hAnsi="Courier New" w:cs="Courier New"/>
                      <w:b/>
                    </w:rPr>
                  </w:pP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cout&lt;&lt;endl;</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ind w:firstLine="720"/>
                    <w:rPr>
                      <w:rFonts w:ascii="Courier New" w:hAnsi="Courier New" w:cs="Courier New"/>
                      <w:b/>
                    </w:rPr>
                  </w:pP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cout&lt;&lt;endl;</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ind w:firstLine="720"/>
                    <w:rPr>
                      <w:rFonts w:ascii="Courier New" w:hAnsi="Courier New" w:cs="Courier New"/>
                      <w:b/>
                    </w:rPr>
                  </w:pP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cout&lt;&lt;endl;</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ind w:firstLine="720"/>
                    <w:rPr>
                      <w:rFonts w:ascii="Courier New" w:hAnsi="Courier New" w:cs="Courier New"/>
                      <w:b/>
                    </w:rPr>
                  </w:pP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cout&lt;&lt;endl;</w:t>
                  </w:r>
                </w:p>
                <w:p w:rsidR="00DF5385" w:rsidRPr="00766779" w:rsidRDefault="00DF5385" w:rsidP="00794490">
                  <w:pPr>
                    <w:ind w:firstLine="720"/>
                    <w:rPr>
                      <w:rFonts w:ascii="Courier New" w:hAnsi="Courier New" w:cs="Courier New"/>
                      <w:b/>
                    </w:rPr>
                  </w:pPr>
                  <w:r w:rsidRPr="00766779">
                    <w:rPr>
                      <w:rFonts w:ascii="Courier New" w:hAnsi="Courier New" w:cs="Courier New"/>
                      <w:b/>
                    </w:rPr>
                    <w:t>for(int i=2;i&lt;=50;i+=2)</w:t>
                  </w:r>
                </w:p>
                <w:p w:rsidR="00DF5385" w:rsidRPr="00766779" w:rsidRDefault="00DF5385" w:rsidP="00794490">
                  <w:pPr>
                    <w:ind w:firstLine="720"/>
                    <w:rPr>
                      <w:rFonts w:ascii="Courier New" w:hAnsi="Courier New" w:cs="Courier New"/>
                      <w:b/>
                    </w:rPr>
                  </w:pPr>
                  <w:r w:rsidRPr="00766779">
                    <w:rPr>
                      <w:rFonts w:ascii="Courier New" w:hAnsi="Courier New" w:cs="Courier New"/>
                      <w:b/>
                    </w:rPr>
                    <w:t>cout&lt;&lt;i&lt;&lt;’, ’;</w:t>
                  </w:r>
                </w:p>
                <w:p w:rsidR="00DF5385" w:rsidRPr="00766779" w:rsidRDefault="00DF5385" w:rsidP="00794490">
                  <w:pPr>
                    <w:rPr>
                      <w:rFonts w:ascii="Courier New" w:hAnsi="Courier New" w:cs="Courier New"/>
                      <w:b/>
                    </w:rPr>
                  </w:pPr>
                  <w:r w:rsidRPr="00766779">
                    <w:rPr>
                      <w:rFonts w:ascii="Courier New" w:hAnsi="Courier New" w:cs="Courier New"/>
                      <w:b/>
                    </w:rPr>
                    <w:t>}</w:t>
                  </w:r>
                </w:p>
              </w:txbxContent>
            </v:textbox>
          </v:rect>
        </w:pict>
      </w: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Pr="00325B6E" w:rsidRDefault="00794490" w:rsidP="00794490">
      <w:pPr>
        <w:jc w:val="both"/>
        <w:rPr>
          <w:rFonts w:cstheme="minorHAnsi"/>
        </w:rPr>
      </w:pPr>
      <w:r w:rsidRPr="00325B6E">
        <w:rPr>
          <w:rFonts w:cstheme="minorHAnsi"/>
        </w:rPr>
        <w:t xml:space="preserve">As you can see that it is not an elegant looking code although the output was correctly produced. Assume that you are required to produce the similar output but instead of only 6 lines of output you were asked to output 1000 lines.If you code you program as shown above, you can imagine how untidy looking source code will be produced. </w:t>
      </w:r>
    </w:p>
    <w:p w:rsidR="00794490" w:rsidRDefault="00794490" w:rsidP="00794490">
      <w:pPr>
        <w:jc w:val="both"/>
      </w:pPr>
    </w:p>
    <w:p w:rsidR="00794490" w:rsidRPr="00325B6E" w:rsidRDefault="00794490" w:rsidP="00794490">
      <w:pPr>
        <w:jc w:val="both"/>
        <w:rPr>
          <w:rFonts w:cstheme="minorHAnsi"/>
        </w:rPr>
      </w:pPr>
      <w:r w:rsidRPr="00325B6E">
        <w:rPr>
          <w:rFonts w:cstheme="minorHAnsi"/>
        </w:rPr>
        <w:t xml:space="preserve">As you have noticed that in the above program we actually need to repeat the entire for loop (shown below) to </w:t>
      </w:r>
      <w:r w:rsidRPr="00325B6E">
        <w:rPr>
          <w:rFonts w:cstheme="minorHAnsi"/>
          <w:b/>
        </w:rPr>
        <w:t>6</w:t>
      </w:r>
      <w:r w:rsidRPr="00325B6E">
        <w:rPr>
          <w:rFonts w:cstheme="minorHAnsi"/>
        </w:rPr>
        <w:t xml:space="preserve"> or </w:t>
      </w:r>
      <w:r w:rsidRPr="00325B6E">
        <w:rPr>
          <w:rFonts w:cstheme="minorHAnsi"/>
          <w:b/>
        </w:rPr>
        <w:t>1000</w:t>
      </w:r>
      <w:r w:rsidRPr="00325B6E">
        <w:rPr>
          <w:rFonts w:cstheme="minorHAnsi"/>
        </w:rPr>
        <w:t xml:space="preserve"> number of times.</w:t>
      </w:r>
    </w:p>
    <w:p w:rsidR="00794490" w:rsidRDefault="00A21A02" w:rsidP="00794490">
      <w:pPr>
        <w:jc w:val="both"/>
        <w:rPr>
          <w:highlight w:val="yellow"/>
        </w:rPr>
      </w:pPr>
      <w:r w:rsidRPr="00A21A02">
        <w:rPr>
          <w:rFonts w:cstheme="minorHAnsi"/>
          <w:b/>
          <w:noProof/>
        </w:rPr>
        <w:pict>
          <v:rect id="Rectangle 4" o:spid="_x0000_s1196" style="position:absolute;left:0;text-align:left;margin-left:165.3pt;margin-top:6.4pt;width:159pt;height:33.9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1QUAIAAMwEAAAOAAAAZHJzL2Uyb0RvYy54bWysVNuO0zAQfUfiHyy/06RturRR09WqyyKk&#10;BVYsfMDUcRoL37DdJsvXM3aa0gVpHxAvkWfGPnNmzkzW172S5MidF0ZXdDrJKeGamVrofUW/fb17&#10;s6TEB9A1SKN5RZ+4p9eb16/WnS35zLRG1twRBNG+7GxF2xBsmWWetVyBnxjLNQYb4xQENN0+qx10&#10;iK5kNsvzq6wzrrbOMO49em+HIN0k/KbhLHxuGs8DkRVFbiF9Xfru4jfbrKHcO7CtYCca8A8sFAiN&#10;Sc9QtxCAHJz4C0oJ5ow3TZgwozLTNILxVANWM83/qOaxBctTLdgcb89t8v8Pln06PjgiatRuWVCi&#10;QaFIX7BtoPeSkyI2qLO+xHuP9sHFEr29N+y7J9psW7zFb5wzXcuhRlrTeD979iAaHp+SXffR1IgO&#10;h2BSr/rGqQiIXSB9kuTpLAnvA2HoxK6s5jkqxzBWzPPFPGmWQTm+ts6H99woEg8Vdcg9ocPx3ofI&#10;BsrxSmJvpKjvhJTJiGPGt9KRI+CAAGNch2l6Lg8K6Q5+HDSkkEYF3ThQg3s5ujFFGtiIlBL6yyRS&#10;k66iq8VskYCfxc7PXiZwNWaC8pJAMbpfJqBEwB2TQlU0UT6VEiV7p+tUVgAhhzNCSX3SMMo2yB/6&#10;XZ+mZDUOxM7UTyiqM8NK4S8AD61xPynpcJ0q6n8cwHFK5AeNg7GaFkXcv2QUi7czNNxlZHcZAc0Q&#10;qqKBkuG4DcPOHqwT+xYzDSJpc4PD1Iikcxy0gdWJPq5MUuO03nEnL+106/dPaPMLAAD//wMAUEsD&#10;BBQABgAIAAAAIQBu6yp62wAAAAkBAAAPAAAAZHJzL2Rvd25yZXYueG1sTI9BT4QwEIXvJv6HZky8&#10;uYVFCUHKxmyy8eBJ3HgudAQinZK2C+ivdzzpcd57efO96rDZSSzow+hIQbpLQCB1zozUKzi/ne4K&#10;ECFqMnpyhAq+MMChvr6qdGncSq+4NLEXXEKh1AqGGOdSytANaHXYuRmJvQ/nrY58+l4ar1cut5Pc&#10;J0kurR6JPwx6xuOA3WdzsQrWwfi0ydPv+RSlfWhfnt+PS6bU7c329Agi4hb/wvCLz+hQM1PrLmSC&#10;mBRkWZJzlI09T+BAfl+w0Coo2JB1Jf8vqH8AAAD//wMAUEsBAi0AFAAGAAgAAAAhALaDOJL+AAAA&#10;4QEAABMAAAAAAAAAAAAAAAAAAAAAAFtDb250ZW50X1R5cGVzXS54bWxQSwECLQAUAAYACAAAACEA&#10;OP0h/9YAAACUAQAACwAAAAAAAAAAAAAAAAAvAQAAX3JlbHMvLnJlbHNQSwECLQAUAAYACAAAACEA&#10;hr1NUFACAADMBAAADgAAAAAAAAAAAAAAAAAuAgAAZHJzL2Uyb0RvYy54bWxQSwECLQAUAAYACAAA&#10;ACEAbusqetsAAAAJAQAADwAAAAAAAAAAAAAAAACqBAAAZHJzL2Rvd25yZXYueG1sUEsFBgAAAAAE&#10;AAQA8wAAALIFAAAAAA==&#10;" fillcolor="#dbe5f1 [660]" strokecolor="#95b3d7 [1940]">
            <v:textbox style="mso-next-textbox:#Rectangle 4">
              <w:txbxContent>
                <w:p w:rsidR="00DF5385" w:rsidRPr="006A009E" w:rsidRDefault="00DF5385" w:rsidP="00794490">
                  <w:pPr>
                    <w:rPr>
                      <w:rFonts w:ascii="Courier New" w:hAnsi="Courier New" w:cs="Courier New"/>
                      <w:b/>
                    </w:rPr>
                  </w:pPr>
                  <w:r w:rsidRPr="006A009E">
                    <w:rPr>
                      <w:rFonts w:ascii="Courier New" w:hAnsi="Courier New" w:cs="Courier New"/>
                      <w:b/>
                    </w:rPr>
                    <w:t>for(int i=2;i&lt;=50;i+=2)</w:t>
                  </w:r>
                </w:p>
                <w:p w:rsidR="00DF5385" w:rsidRPr="006A009E" w:rsidRDefault="00DF5385" w:rsidP="00794490">
                  <w:pPr>
                    <w:rPr>
                      <w:rFonts w:ascii="Courier New" w:hAnsi="Courier New" w:cs="Courier New"/>
                      <w:b/>
                    </w:rPr>
                  </w:pPr>
                  <w:r w:rsidRPr="006A009E">
                    <w:rPr>
                      <w:rFonts w:ascii="Courier New" w:hAnsi="Courier New" w:cs="Courier New"/>
                      <w:b/>
                    </w:rPr>
                    <w:t>cout&lt;&lt;i&lt;&lt;’, ’;</w:t>
                  </w:r>
                </w:p>
                <w:p w:rsidR="00DF5385" w:rsidRPr="006A009E" w:rsidRDefault="00DF5385" w:rsidP="00794490">
                  <w:pPr>
                    <w:ind w:firstLine="720"/>
                    <w:rPr>
                      <w:rFonts w:ascii="Courier New" w:hAnsi="Courier New" w:cs="Courier New"/>
                      <w:b/>
                    </w:rPr>
                  </w:pPr>
                </w:p>
              </w:txbxContent>
            </v:textbox>
          </v:rect>
        </w:pict>
      </w: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Pr="00325B6E" w:rsidRDefault="00A21A02" w:rsidP="00794490">
      <w:pPr>
        <w:jc w:val="both"/>
        <w:rPr>
          <w:rFonts w:cstheme="minorHAnsi"/>
        </w:rPr>
      </w:pPr>
      <w:r w:rsidRPr="00A21A02">
        <w:rPr>
          <w:rFonts w:cstheme="minorBidi"/>
          <w:b/>
          <w:noProof/>
        </w:rPr>
        <w:pict>
          <v:rect id="Rectangle 185" o:spid="_x0000_s1199" style="position:absolute;left:0;text-align:left;margin-left:115.05pt;margin-top:34pt;width:265pt;height:149.2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BpEUgIAANAEAAAOAAAAZHJzL2Uyb0RvYy54bWysVNtu2zAMfR+wfxD0vjhO4ywx4hRFug4D&#10;uq1Ytw9gZDkWptskJXb29aXkJE03oA/DXgyRlA4PeUgvr3slyZ47L4yuaD4aU8I1M7XQ24r++H73&#10;bk6JD6BrkEbzih64p9ert2+WnS35xLRG1twRBNG+7GxF2xBsmWWetVyBHxnLNQYb4xQENN02qx10&#10;iK5kNhmPZ1lnXG2dYdx79N4OQbpK+E3DWfjaNJ4HIiuK3EL6uvTdxG+2WkK5dWBbwY404B9YKBAa&#10;k56hbiEA2TnxF5QSzBlvmjBiRmWmaQTjqQasJh//Uc1jC5anWrA53p7b5P8fLPuyf3BE1KjdvKBE&#10;g0KRvmHbQG8lJ9GJLeqsL/Hmo31wsUhv7w376Yk26xbv8RvnTNdyqJFYHu9nLx5Ew+NTsuk+mxrx&#10;YRdM6lbfOBUBsQ+kT6IczqLwPhCGzqurWVGMUTuGsXy+mM6nSbYMytNz63z4yI0i8VBRh/QTPOzv&#10;fYh0oDxdSfSNFPWdkDIZcdL4WjqyB5wRYIzrkKfncqeQ7+DHWUMOaVrQjTM1uOcnN6ZIMxuRUkJ/&#10;mURq0lV0UUyKBPwidn72OoHZKROUlwSmJ/frBJQIuGZSqIomysdSomYfdJ3KCiDkcEYoqY8iRt0G&#10;/UO/6YdBSY+jqBtTH1BWZ4a1wt8AHlrjflPS4UpV1P/ageOUyE8aR2ORT1E6EpIxLd5P0HCXkc1l&#10;BDRDqIoGSobjOgx7u7NObFvMNKikzQ2OUyOS0M+sjvxxbZIcxxWPe3lpp1vPP6LVEwAAAP//AwBQ&#10;SwMEFAAGAAgAAAAhAKuoaondAAAACgEAAA8AAABkcnMvZG93bnJldi54bWxMj8FOwzAMhu9IvENk&#10;JG4s7QphKnUnNGniwIkOcU4b01Q0SZVkbeHpyU5wtP3p9/dX+9WMbCYfBmcR8k0GjGzn1GB7hPfT&#10;8W4HLERplRydJYRvCrCvr68qWSq32Deam9izFGJDKRF0jFPJeeg0GRk2biKbbp/OGxnT6HuuvFxS&#10;uBn5NssEN3Kw6YOWEx00dV/N2SAsWvm8EfnPdIzcPLSvLx+HuUC8vVmfn4BFWuMfDBf9pA51cmrd&#10;2arARoRtkeUJRRC71CkBj+KyaBEKIe6B1xX/X6H+BQAA//8DAFBLAQItABQABgAIAAAAIQC2gziS&#10;/gAAAOEBAAATAAAAAAAAAAAAAAAAAAAAAABbQ29udGVudF9UeXBlc10ueG1sUEsBAi0AFAAGAAgA&#10;AAAhADj9If/WAAAAlAEAAAsAAAAAAAAAAAAAAAAALwEAAF9yZWxzLy5yZWxzUEsBAi0AFAAGAAgA&#10;AAAhACgsGkRSAgAA0AQAAA4AAAAAAAAAAAAAAAAALgIAAGRycy9lMm9Eb2MueG1sUEsBAi0AFAAG&#10;AAgAAAAhAKuoaondAAAACgEAAA8AAAAAAAAAAAAAAAAArAQAAGRycy9kb3ducmV2LnhtbFBLBQYA&#10;AAAABAAEAPMAAAC2BQAAAAA=&#10;" fillcolor="#dbe5f1 [660]" strokecolor="#95b3d7 [1940]">
            <v:textbox style="mso-next-textbox:#Rectangle 185">
              <w:txbxContent>
                <w:p w:rsidR="00DF5385" w:rsidRPr="00D306C9" w:rsidRDefault="00DF5385" w:rsidP="00794490">
                  <w:pPr>
                    <w:rPr>
                      <w:rFonts w:ascii="Courier New" w:hAnsi="Courier New" w:cs="Courier New"/>
                      <w:b/>
                    </w:rPr>
                  </w:pPr>
                  <w:r w:rsidRPr="00D306C9">
                    <w:rPr>
                      <w:rFonts w:ascii="Courier New" w:hAnsi="Courier New" w:cs="Courier New"/>
                      <w:b/>
                    </w:rPr>
                    <w:t>#include&lt;iostream&gt;</w:t>
                  </w:r>
                </w:p>
                <w:p w:rsidR="00DF5385" w:rsidRPr="00D306C9" w:rsidRDefault="00DF5385" w:rsidP="00794490">
                  <w:pPr>
                    <w:rPr>
                      <w:rFonts w:ascii="Courier New" w:hAnsi="Courier New" w:cs="Courier New"/>
                      <w:b/>
                    </w:rPr>
                  </w:pPr>
                  <w:r w:rsidRPr="00D306C9">
                    <w:rPr>
                      <w:rFonts w:ascii="Courier New" w:hAnsi="Courier New" w:cs="Courier New"/>
                      <w:b/>
                    </w:rPr>
                    <w:t>using namespace std;</w:t>
                  </w:r>
                </w:p>
                <w:p w:rsidR="00DF5385" w:rsidRPr="00D306C9" w:rsidRDefault="00DF5385" w:rsidP="00794490">
                  <w:pPr>
                    <w:rPr>
                      <w:rFonts w:ascii="Courier New" w:hAnsi="Courier New" w:cs="Courier New"/>
                      <w:b/>
                    </w:rPr>
                  </w:pPr>
                </w:p>
                <w:p w:rsidR="00DF5385" w:rsidRPr="00D306C9" w:rsidRDefault="00DF5385" w:rsidP="00794490">
                  <w:pPr>
                    <w:rPr>
                      <w:rFonts w:ascii="Courier New" w:hAnsi="Courier New" w:cs="Courier New"/>
                      <w:b/>
                    </w:rPr>
                  </w:pPr>
                  <w:r w:rsidRPr="00D306C9">
                    <w:rPr>
                      <w:rFonts w:ascii="Courier New" w:hAnsi="Courier New" w:cs="Courier New"/>
                      <w:b/>
                    </w:rPr>
                    <w:t>void main()</w:t>
                  </w:r>
                </w:p>
                <w:p w:rsidR="00DF5385" w:rsidRPr="00D306C9" w:rsidRDefault="00DF5385" w:rsidP="00794490">
                  <w:pPr>
                    <w:rPr>
                      <w:rFonts w:ascii="Courier New" w:hAnsi="Courier New" w:cs="Courier New"/>
                      <w:b/>
                    </w:rPr>
                  </w:pPr>
                  <w:r w:rsidRPr="00D306C9">
                    <w:rPr>
                      <w:rFonts w:ascii="Courier New" w:hAnsi="Courier New" w:cs="Courier New"/>
                      <w:b/>
                    </w:rPr>
                    <w:t>{</w:t>
                  </w:r>
                </w:p>
                <w:p w:rsidR="00DF5385" w:rsidRDefault="00DF5385" w:rsidP="00794490">
                  <w:pPr>
                    <w:ind w:firstLine="720"/>
                    <w:rPr>
                      <w:rFonts w:ascii="Courier New" w:hAnsi="Courier New" w:cs="Courier New"/>
                      <w:b/>
                    </w:rPr>
                  </w:pPr>
                  <w:r>
                    <w:rPr>
                      <w:rFonts w:ascii="Courier New" w:hAnsi="Courier New" w:cs="Courier New"/>
                      <w:b/>
                    </w:rPr>
                    <w:t>for(int j=0;j&lt;6;j++)</w:t>
                  </w:r>
                </w:p>
                <w:p w:rsidR="00DF5385" w:rsidRDefault="00DF5385" w:rsidP="00794490">
                  <w:pPr>
                    <w:ind w:firstLine="720"/>
                    <w:rPr>
                      <w:rFonts w:ascii="Courier New" w:hAnsi="Courier New" w:cs="Courier New"/>
                      <w:b/>
                    </w:rPr>
                  </w:pPr>
                  <w:r>
                    <w:rPr>
                      <w:rFonts w:ascii="Courier New" w:hAnsi="Courier New" w:cs="Courier New"/>
                      <w:b/>
                    </w:rPr>
                    <w:t>{</w:t>
                  </w:r>
                </w:p>
                <w:p w:rsidR="00DF5385" w:rsidRPr="00D306C9" w:rsidRDefault="00DF5385" w:rsidP="00794490">
                  <w:pPr>
                    <w:ind w:left="720" w:firstLine="720"/>
                    <w:rPr>
                      <w:rFonts w:ascii="Courier New" w:hAnsi="Courier New" w:cs="Courier New"/>
                      <w:b/>
                    </w:rPr>
                  </w:pPr>
                  <w:r w:rsidRPr="00D306C9">
                    <w:rPr>
                      <w:rFonts w:ascii="Courier New" w:hAnsi="Courier New" w:cs="Courier New"/>
                      <w:b/>
                    </w:rPr>
                    <w:t>for(int i=2;i&lt;=50;i+=2)</w:t>
                  </w:r>
                </w:p>
                <w:p w:rsidR="00DF5385" w:rsidRDefault="00DF5385" w:rsidP="00794490">
                  <w:pPr>
                    <w:ind w:firstLine="720"/>
                    <w:rPr>
                      <w:rFonts w:ascii="Courier New" w:hAnsi="Courier New" w:cs="Courier New"/>
                      <w:b/>
                    </w:rPr>
                  </w:pPr>
                  <w:r>
                    <w:rPr>
                      <w:rFonts w:ascii="Courier New" w:hAnsi="Courier New" w:cs="Courier New"/>
                      <w:b/>
                    </w:rPr>
                    <w:tab/>
                  </w:r>
                  <w:r>
                    <w:rPr>
                      <w:rFonts w:ascii="Courier New" w:hAnsi="Courier New" w:cs="Courier New"/>
                      <w:b/>
                    </w:rPr>
                    <w:tab/>
                  </w:r>
                  <w:r w:rsidRPr="00D306C9">
                    <w:rPr>
                      <w:rFonts w:ascii="Courier New" w:hAnsi="Courier New" w:cs="Courier New"/>
                      <w:b/>
                    </w:rPr>
                    <w:t>cout&lt;&lt;i&lt;&lt;’, ’;</w:t>
                  </w:r>
                </w:p>
                <w:p w:rsidR="00DF5385" w:rsidRPr="00D306C9" w:rsidRDefault="00DF5385" w:rsidP="00794490">
                  <w:pPr>
                    <w:ind w:firstLine="720"/>
                    <w:rPr>
                      <w:rFonts w:ascii="Courier New" w:hAnsi="Courier New" w:cs="Courier New"/>
                      <w:b/>
                    </w:rPr>
                  </w:pPr>
                  <w:r>
                    <w:rPr>
                      <w:rFonts w:ascii="Courier New" w:hAnsi="Courier New" w:cs="Courier New"/>
                      <w:b/>
                    </w:rPr>
                    <w:tab/>
                    <w:t>cout&lt;&lt;endl;</w:t>
                  </w:r>
                </w:p>
                <w:p w:rsidR="00DF5385" w:rsidRPr="00D306C9" w:rsidRDefault="00DF5385" w:rsidP="00794490">
                  <w:pPr>
                    <w:ind w:firstLine="720"/>
                    <w:rPr>
                      <w:rFonts w:ascii="Courier New" w:hAnsi="Courier New" w:cs="Courier New"/>
                      <w:b/>
                    </w:rPr>
                  </w:pPr>
                  <w:r>
                    <w:rPr>
                      <w:rFonts w:ascii="Courier New" w:hAnsi="Courier New" w:cs="Courier New"/>
                      <w:b/>
                    </w:rPr>
                    <w:t>}</w:t>
                  </w:r>
                </w:p>
                <w:p w:rsidR="00DF5385" w:rsidRPr="00D306C9" w:rsidRDefault="00DF5385" w:rsidP="00794490">
                  <w:pPr>
                    <w:rPr>
                      <w:rFonts w:ascii="Courier New" w:hAnsi="Courier New" w:cs="Courier New"/>
                      <w:b/>
                    </w:rPr>
                  </w:pPr>
                  <w:r w:rsidRPr="00D306C9">
                    <w:rPr>
                      <w:rFonts w:ascii="Courier New" w:hAnsi="Courier New" w:cs="Courier New"/>
                      <w:b/>
                    </w:rPr>
                    <w:t>}</w:t>
                  </w:r>
                </w:p>
              </w:txbxContent>
            </v:textbox>
          </v:rect>
        </w:pict>
      </w:r>
      <w:r w:rsidR="00794490" w:rsidRPr="00325B6E">
        <w:rPr>
          <w:rFonts w:cstheme="minorHAnsi"/>
        </w:rPr>
        <w:t>The more elegant solution to the problem would be to place the above shown loop inside another loop (nesting of a loop) which iterates 6 or 1000 times. Following code shows the improved version of the program:</w:t>
      </w: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highlight w:val="yellow"/>
        </w:rPr>
      </w:pPr>
    </w:p>
    <w:p w:rsidR="00794490" w:rsidRDefault="00794490" w:rsidP="00794490">
      <w:pPr>
        <w:jc w:val="both"/>
        <w:rPr>
          <w:rFonts w:cstheme="minorHAnsi"/>
        </w:rPr>
      </w:pPr>
      <w:r w:rsidRPr="00325B6E">
        <w:rPr>
          <w:rFonts w:cstheme="minorHAnsi"/>
        </w:rPr>
        <w:t>Loop nesting (similar to nested if) is a code arrangement where we place a complete loop inside another loop. Above code shows that we have placed</w:t>
      </w:r>
      <w:r w:rsidRPr="00325B6E">
        <w:rPr>
          <w:rFonts w:cstheme="minorHAnsi"/>
          <w:b/>
          <w:i/>
        </w:rPr>
        <w:t>i-loop</w:t>
      </w:r>
      <w:r w:rsidRPr="00325B6E">
        <w:rPr>
          <w:rFonts w:cstheme="minorHAnsi"/>
        </w:rPr>
        <w:t xml:space="preserve"> (which prints even numbers on the screen) inside another loop (which repeats the inner loop 6 times). Loop nesting can be done at two or some higher levels as required. In C++, you are allowed to nest loops (loop inside another loop) at any level of nesting. For example a level 3 loop nesting means that there are three loops which are nested in a hierarchy such as:</w:t>
      </w:r>
    </w:p>
    <w:p w:rsidR="00794490" w:rsidRPr="00325B6E" w:rsidRDefault="00A21A02" w:rsidP="00794490">
      <w:pPr>
        <w:jc w:val="both"/>
        <w:rPr>
          <w:rFonts w:cstheme="minorHAnsi"/>
        </w:rPr>
      </w:pPr>
      <w:r w:rsidRPr="00A21A02">
        <w:rPr>
          <w:rFonts w:cstheme="minorBidi"/>
          <w:noProof/>
        </w:rPr>
        <w:pict>
          <v:rect id="Rectangle 11" o:spid="_x0000_s1200" style="position:absolute;left:0;text-align:left;margin-left:96.55pt;margin-top:.65pt;width:299.15pt;height:187.4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5QTwIAAM8EAAAOAAAAZHJzL2Uyb0RvYy54bWysVNuO0zAQfUfiHyy/06Sh7bZR09WqyyKk&#10;BVYsfMDUcRoL37DdJsvXM3aa0gVpHxAvkWfGPnNmzkzW172S5MidF0ZXdDrJKeGamVrofUW/fb17&#10;s6TEB9A1SKN5RZ+4p9eb16/WnS15YVoja+4IgmhfdraibQi2zDLPWq7AT4zlGoONcQoCmm6f1Q46&#10;RFcyK/J8kXXG1dYZxr1H7+0QpJuE3zSchc9N43kgsqLILaSvS99d/GabNZR7B7YV7EQD/oGFAqEx&#10;6RnqFgKQgxN/QSnBnPGmCRNmVGaaRjCeasBqpvkf1Ty2YHmqBZvj7blN/v/Bsk/HB0dEjdotF5Ro&#10;UCjSF2wb6L3kZDqNHeqsL/Hio31wsUZv7w377ok22xav8RvnTNdyqJFXup89exANj0/JrvtoaoSH&#10;QzCpWX3jVATENpA+afJ01oT3gTB0vr1arYp8TgnDWBGtZVItg3J8bp0P77lRJB4q6pB9gofjvQ9I&#10;H6+OVxJ9I0V9J6RMRhw0vpWOHAFHBBjjOkzTc3lQyHfw46jlp2FBN47U4F6ObkyRRjYipYT+MonU&#10;pKvoal7ME/Cz2PnZywQWYyYoLwnMRvfLBJQIuGVSqIomyqdSombvdJ12IICQwxmhpMYiRt0G/UO/&#10;64c5OY/EztRPKKszw1bhXwAPrXE/KelwoyrqfxzAcUrkB42jsZrOZnEFkzGbXxVouMvI7jICmiFU&#10;RQMlw3EbhrU9WCf2LWYaVNLmBsepEUnoSHlgdeKPW5PkOG14XMtLO936/R/a/AIAAP//AwBQSwME&#10;FAAGAAgAAAAhAG/vDkrdAAAACQEAAA8AAABkcnMvZG93bnJldi54bWxMj8FOwzAQRO9I/IO1SNyo&#10;YwIpDXEqVKniwImAODvxEkfEdmS7SeDrWU70tqMZzb6p9qsd2YwhDt5JEJsMGLrO68H1Et7fjjcP&#10;wGJSTqvRO5TwjRH29eVFpUrtF/eKc5N6RiUulkqCSWkqOY+dQavixk/oyPv0wapEMvRcB7VQuR35&#10;bZYV3KrB0QejJjwY7L6ak5WwGB1EU4if6Zi4vW9fnj8Ocy7l9dX69Ags4Zr+w/CHT+hQE1PrT05H&#10;NpLe5YKidOTAyN/uxB2wVkK+LQTwuuLnC+pfAAAA//8DAFBLAQItABQABgAIAAAAIQC2gziS/gAA&#10;AOEBAAATAAAAAAAAAAAAAAAAAAAAAABbQ29udGVudF9UeXBlc10ueG1sUEsBAi0AFAAGAAgAAAAh&#10;ADj9If/WAAAAlAEAAAsAAAAAAAAAAAAAAAAALwEAAF9yZWxzLy5yZWxzUEsBAi0AFAAGAAgAAAAh&#10;AAu/LlBPAgAAzwQAAA4AAAAAAAAAAAAAAAAALgIAAGRycy9lMm9Eb2MueG1sUEsBAi0AFAAGAAgA&#10;AAAhAG/vDkrdAAAACQEAAA8AAAAAAAAAAAAAAAAAqQQAAGRycy9kb3ducmV2LnhtbFBLBQYAAAAA&#10;BAAEAPMAAACzBQAAAAA=&#10;" fillcolor="#dbe5f1 [660]" strokecolor="#95b3d7 [1940]">
            <v:textbox style="mso-next-textbox:#Rectangle 11">
              <w:txbxContent>
                <w:p w:rsidR="00DF5385" w:rsidRPr="00D306C9" w:rsidRDefault="00DF5385" w:rsidP="00794490">
                  <w:pPr>
                    <w:rPr>
                      <w:rFonts w:ascii="Courier New" w:hAnsi="Courier New" w:cs="Courier New"/>
                      <w:b/>
                    </w:rPr>
                  </w:pPr>
                  <w:r w:rsidRPr="00D306C9">
                    <w:rPr>
                      <w:rFonts w:ascii="Courier New" w:hAnsi="Courier New" w:cs="Courier New"/>
                      <w:b/>
                    </w:rPr>
                    <w:t>#include&lt;iostream&gt;</w:t>
                  </w:r>
                </w:p>
                <w:p w:rsidR="00DF5385" w:rsidRPr="00D306C9" w:rsidRDefault="00DF5385" w:rsidP="00794490">
                  <w:pPr>
                    <w:rPr>
                      <w:rFonts w:ascii="Courier New" w:hAnsi="Courier New" w:cs="Courier New"/>
                      <w:b/>
                    </w:rPr>
                  </w:pPr>
                  <w:r w:rsidRPr="00D306C9">
                    <w:rPr>
                      <w:rFonts w:ascii="Courier New" w:hAnsi="Courier New" w:cs="Courier New"/>
                      <w:b/>
                    </w:rPr>
                    <w:t>using namespace std;</w:t>
                  </w:r>
                </w:p>
                <w:p w:rsidR="00DF5385" w:rsidRPr="00D306C9" w:rsidRDefault="00DF5385" w:rsidP="00794490">
                  <w:pPr>
                    <w:rPr>
                      <w:rFonts w:ascii="Courier New" w:hAnsi="Courier New" w:cs="Courier New"/>
                      <w:b/>
                    </w:rPr>
                  </w:pPr>
                </w:p>
                <w:p w:rsidR="00DF5385" w:rsidRPr="00D306C9" w:rsidRDefault="00DF5385" w:rsidP="00794490">
                  <w:pPr>
                    <w:rPr>
                      <w:rFonts w:ascii="Courier New" w:hAnsi="Courier New" w:cs="Courier New"/>
                      <w:b/>
                    </w:rPr>
                  </w:pPr>
                  <w:r w:rsidRPr="00D306C9">
                    <w:rPr>
                      <w:rFonts w:ascii="Courier New" w:hAnsi="Courier New" w:cs="Courier New"/>
                      <w:b/>
                    </w:rPr>
                    <w:t>void main()</w:t>
                  </w:r>
                </w:p>
                <w:p w:rsidR="00DF5385" w:rsidRPr="00D306C9" w:rsidRDefault="00DF5385" w:rsidP="00794490">
                  <w:pPr>
                    <w:rPr>
                      <w:rFonts w:ascii="Courier New" w:hAnsi="Courier New" w:cs="Courier New"/>
                      <w:b/>
                    </w:rPr>
                  </w:pPr>
                  <w:r w:rsidRPr="00D306C9">
                    <w:rPr>
                      <w:rFonts w:ascii="Courier New" w:hAnsi="Courier New" w:cs="Courier New"/>
                      <w:b/>
                    </w:rPr>
                    <w:t>{</w:t>
                  </w:r>
                </w:p>
                <w:p w:rsidR="00DF5385" w:rsidRDefault="00DF5385" w:rsidP="00794490">
                  <w:pPr>
                    <w:ind w:firstLine="720"/>
                    <w:rPr>
                      <w:rFonts w:ascii="Courier New" w:hAnsi="Courier New" w:cs="Courier New"/>
                      <w:b/>
                    </w:rPr>
                  </w:pPr>
                  <w:r>
                    <w:rPr>
                      <w:rFonts w:ascii="Courier New" w:hAnsi="Courier New" w:cs="Courier New"/>
                      <w:b/>
                    </w:rPr>
                    <w:t>for(int i=0;i&lt;3;i++)</w:t>
                  </w:r>
                </w:p>
                <w:p w:rsidR="00DF5385" w:rsidRDefault="00DF5385" w:rsidP="00794490">
                  <w:pPr>
                    <w:ind w:firstLine="720"/>
                    <w:rPr>
                      <w:rFonts w:ascii="Courier New" w:hAnsi="Courier New" w:cs="Courier New"/>
                      <w:b/>
                    </w:rPr>
                  </w:pPr>
                  <w:r>
                    <w:rPr>
                      <w:rFonts w:ascii="Courier New" w:hAnsi="Courier New" w:cs="Courier New"/>
                      <w:b/>
                    </w:rPr>
                    <w:t>{</w:t>
                  </w:r>
                </w:p>
                <w:p w:rsidR="00DF5385" w:rsidRPr="00D306C9" w:rsidRDefault="00DF5385" w:rsidP="00794490">
                  <w:pPr>
                    <w:ind w:left="720" w:firstLine="720"/>
                    <w:rPr>
                      <w:rFonts w:ascii="Courier New" w:hAnsi="Courier New" w:cs="Courier New"/>
                      <w:b/>
                    </w:rPr>
                  </w:pPr>
                  <w:r w:rsidRPr="00D306C9">
                    <w:rPr>
                      <w:rFonts w:ascii="Courier New" w:hAnsi="Courier New" w:cs="Courier New"/>
                      <w:b/>
                    </w:rPr>
                    <w:t>for(int</w:t>
                  </w:r>
                  <w:r>
                    <w:rPr>
                      <w:rFonts w:ascii="Courier New" w:hAnsi="Courier New" w:cs="Courier New"/>
                      <w:b/>
                    </w:rPr>
                    <w:t>j</w:t>
                  </w:r>
                  <w:r w:rsidRPr="00D306C9">
                    <w:rPr>
                      <w:rFonts w:ascii="Courier New" w:hAnsi="Courier New" w:cs="Courier New"/>
                      <w:b/>
                    </w:rPr>
                    <w:t>=</w:t>
                  </w:r>
                  <w:r>
                    <w:rPr>
                      <w:rFonts w:ascii="Courier New" w:hAnsi="Courier New" w:cs="Courier New"/>
                      <w:b/>
                    </w:rPr>
                    <w:t>0</w:t>
                  </w:r>
                  <w:r w:rsidRPr="00D306C9">
                    <w:rPr>
                      <w:rFonts w:ascii="Courier New" w:hAnsi="Courier New" w:cs="Courier New"/>
                      <w:b/>
                    </w:rPr>
                    <w:t>;</w:t>
                  </w:r>
                  <w:r>
                    <w:rPr>
                      <w:rFonts w:ascii="Courier New" w:hAnsi="Courier New" w:cs="Courier New"/>
                      <w:b/>
                    </w:rPr>
                    <w:t>j&lt;3</w:t>
                  </w:r>
                  <w:r w:rsidRPr="00D306C9">
                    <w:rPr>
                      <w:rFonts w:ascii="Courier New" w:hAnsi="Courier New" w:cs="Courier New"/>
                      <w:b/>
                    </w:rPr>
                    <w:t>;</w:t>
                  </w:r>
                  <w:r>
                    <w:rPr>
                      <w:rFonts w:ascii="Courier New" w:hAnsi="Courier New" w:cs="Courier New"/>
                      <w:b/>
                    </w:rPr>
                    <w:t>j</w:t>
                  </w:r>
                  <w:r w:rsidRPr="00D306C9">
                    <w:rPr>
                      <w:rFonts w:ascii="Courier New" w:hAnsi="Courier New" w:cs="Courier New"/>
                      <w:b/>
                    </w:rPr>
                    <w:t>+</w:t>
                  </w:r>
                  <w:r>
                    <w:rPr>
                      <w:rFonts w:ascii="Courier New" w:hAnsi="Courier New" w:cs="Courier New"/>
                      <w:b/>
                    </w:rPr>
                    <w:t>+</w:t>
                  </w:r>
                  <w:r w:rsidRPr="00D306C9">
                    <w:rPr>
                      <w:rFonts w:ascii="Courier New" w:hAnsi="Courier New" w:cs="Courier New"/>
                      <w:b/>
                    </w:rPr>
                    <w:t>)</w:t>
                  </w:r>
                </w:p>
                <w:p w:rsidR="00DF5385" w:rsidRDefault="00DF5385" w:rsidP="00794490">
                  <w:pPr>
                    <w:ind w:firstLine="720"/>
                    <w:rPr>
                      <w:rFonts w:ascii="Courier New" w:hAnsi="Courier New" w:cs="Courier New"/>
                      <w:b/>
                    </w:rPr>
                  </w:pPr>
                  <w:r>
                    <w:rPr>
                      <w:rFonts w:ascii="Courier New" w:hAnsi="Courier New" w:cs="Courier New"/>
                      <w:b/>
                    </w:rPr>
                    <w:tab/>
                    <w:t>{</w:t>
                  </w:r>
                </w:p>
                <w:p w:rsidR="00DF5385" w:rsidRDefault="00DF5385" w:rsidP="00794490">
                  <w:pPr>
                    <w:ind w:firstLine="720"/>
                    <w:rPr>
                      <w:rFonts w:ascii="Courier New" w:hAnsi="Courier New" w:cs="Courier New"/>
                      <w:b/>
                    </w:rPr>
                  </w:pPr>
                  <w:r>
                    <w:rPr>
                      <w:rFonts w:ascii="Courier New" w:hAnsi="Courier New" w:cs="Courier New"/>
                      <w:b/>
                    </w:rPr>
                    <w:tab/>
                  </w:r>
                  <w:r>
                    <w:rPr>
                      <w:rFonts w:ascii="Courier New" w:hAnsi="Courier New" w:cs="Courier New"/>
                      <w:b/>
                    </w:rPr>
                    <w:tab/>
                    <w:t xml:space="preserve">for(int k=0;k&lt;3;k++) </w:t>
                  </w:r>
                </w:p>
                <w:p w:rsidR="00DF5385" w:rsidRDefault="00DF5385" w:rsidP="00794490">
                  <w:pPr>
                    <w:ind w:firstLine="720"/>
                    <w:rPr>
                      <w:rFonts w:ascii="Courier New" w:hAnsi="Courier New" w:cs="Courier New"/>
                      <w:b/>
                    </w:rPr>
                  </w:pPr>
                  <w:r>
                    <w:rPr>
                      <w:rFonts w:ascii="Courier New" w:hAnsi="Courier New" w:cs="Courier New"/>
                      <w:b/>
                    </w:rPr>
                    <w:tab/>
                  </w:r>
                  <w:r>
                    <w:rPr>
                      <w:rFonts w:ascii="Courier New" w:hAnsi="Courier New" w:cs="Courier New"/>
                      <w:b/>
                    </w:rPr>
                    <w:tab/>
                  </w:r>
                  <w:r>
                    <w:rPr>
                      <w:rFonts w:ascii="Courier New" w:hAnsi="Courier New" w:cs="Courier New"/>
                      <w:b/>
                    </w:rPr>
                    <w:tab/>
                    <w:t>cout&lt;&lt;”\nHello World!”;</w:t>
                  </w:r>
                  <w:r>
                    <w:rPr>
                      <w:rFonts w:ascii="Courier New" w:hAnsi="Courier New" w:cs="Courier New"/>
                      <w:b/>
                    </w:rPr>
                    <w:tab/>
                  </w:r>
                  <w:r>
                    <w:rPr>
                      <w:rFonts w:ascii="Courier New" w:hAnsi="Courier New" w:cs="Courier New"/>
                      <w:b/>
                    </w:rPr>
                    <w:tab/>
                    <w:t>}</w:t>
                  </w:r>
                </w:p>
                <w:p w:rsidR="00DF5385" w:rsidRDefault="00DF5385" w:rsidP="00794490">
                  <w:pPr>
                    <w:ind w:firstLine="720"/>
                    <w:rPr>
                      <w:rFonts w:ascii="Courier New" w:hAnsi="Courier New" w:cs="Courier New"/>
                      <w:b/>
                    </w:rPr>
                  </w:pPr>
                  <w:r>
                    <w:rPr>
                      <w:rFonts w:ascii="Courier New" w:hAnsi="Courier New" w:cs="Courier New"/>
                      <w:b/>
                    </w:rPr>
                    <w:t>}</w:t>
                  </w:r>
                </w:p>
                <w:p w:rsidR="00DF5385" w:rsidRDefault="00DF5385" w:rsidP="00794490">
                  <w:pPr>
                    <w:rPr>
                      <w:rFonts w:ascii="Courier New" w:hAnsi="Courier New" w:cs="Courier New"/>
                      <w:b/>
                    </w:rPr>
                  </w:pPr>
                  <w:r>
                    <w:rPr>
                      <w:rFonts w:ascii="Courier New" w:hAnsi="Courier New" w:cs="Courier New"/>
                      <w:b/>
                    </w:rPr>
                    <w:t>}</w:t>
                  </w:r>
                </w:p>
                <w:p w:rsidR="00DF5385" w:rsidRPr="00D306C9" w:rsidRDefault="00DF5385" w:rsidP="00794490">
                  <w:pPr>
                    <w:ind w:firstLine="720"/>
                    <w:rPr>
                      <w:rFonts w:ascii="Courier New" w:hAnsi="Courier New" w:cs="Courier New"/>
                      <w:b/>
                    </w:rPr>
                  </w:pPr>
                </w:p>
              </w:txbxContent>
            </v:textbox>
          </v:rect>
        </w:pict>
      </w:r>
    </w:p>
    <w:p w:rsidR="00794490" w:rsidRDefault="00794490" w:rsidP="00794490">
      <w:pPr>
        <w:jc w:val="both"/>
      </w:pPr>
    </w:p>
    <w:p w:rsidR="00794490" w:rsidRPr="00EE1D3A" w:rsidRDefault="00794490" w:rsidP="00794490">
      <w:pPr>
        <w:jc w:val="both"/>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Default="00794490" w:rsidP="00794490">
      <w:pPr>
        <w:jc w:val="both"/>
        <w:rPr>
          <w:b/>
        </w:rPr>
      </w:pPr>
    </w:p>
    <w:p w:rsidR="00794490" w:rsidRPr="00325B6E" w:rsidRDefault="00794490" w:rsidP="00794490">
      <w:pPr>
        <w:jc w:val="both"/>
        <w:rPr>
          <w:rFonts w:cstheme="minorHAnsi"/>
        </w:rPr>
      </w:pPr>
      <w:r w:rsidRPr="00325B6E">
        <w:rPr>
          <w:rFonts w:cstheme="minorHAnsi"/>
        </w:rPr>
        <w:t>In the above shown code “Hello World!” will be printed on screen 27 times (3 * 3 * 3 = 27). In C++, you can nest any kind of loop (for, while, or do loop). For example: a while loop may contain for loop (as a nested loop). Or a do loop may contain a while loop which further contains a for loop, etc. Some of the nested loops example is given below:</w:t>
      </w:r>
    </w:p>
    <w:p w:rsidR="00794490" w:rsidRDefault="00794490" w:rsidP="00794490"/>
    <w:tbl>
      <w:tblPr>
        <w:tblStyle w:val="TableGrid"/>
        <w:tblW w:w="0" w:type="auto"/>
        <w:tblInd w:w="538" w:type="dxa"/>
        <w:shd w:val="clear" w:color="auto" w:fill="DBE5F1" w:themeFill="accent1" w:themeFillTint="33"/>
        <w:tblLook w:val="04A0"/>
      </w:tblPr>
      <w:tblGrid>
        <w:gridCol w:w="4113"/>
        <w:gridCol w:w="4186"/>
      </w:tblGrid>
      <w:tr w:rsidR="00794490" w:rsidRPr="00512A43" w:rsidTr="00794490">
        <w:trPr>
          <w:trHeight w:val="2438"/>
        </w:trPr>
        <w:tc>
          <w:tcPr>
            <w:tcW w:w="4113" w:type="dxa"/>
            <w:shd w:val="clear" w:color="auto" w:fill="DBE5F1" w:themeFill="accent1" w:themeFillTint="33"/>
          </w:tcPr>
          <w:p w:rsidR="00794490" w:rsidRPr="00512A43" w:rsidRDefault="00794490" w:rsidP="00794490">
            <w:pPr>
              <w:rPr>
                <w:rFonts w:ascii="Courier New" w:hAnsi="Courier New" w:cs="Courier New"/>
                <w:b/>
              </w:rPr>
            </w:pPr>
            <w:r w:rsidRPr="00512A43">
              <w:rPr>
                <w:rFonts w:ascii="Courier New" w:hAnsi="Courier New" w:cs="Courier New"/>
                <w:b/>
              </w:rPr>
              <w:t>do</w:t>
            </w:r>
          </w:p>
          <w:p w:rsidR="00794490" w:rsidRDefault="00794490" w:rsidP="00794490">
            <w:pPr>
              <w:rPr>
                <w:rFonts w:ascii="Courier New" w:hAnsi="Courier New" w:cs="Courier New"/>
                <w:b/>
              </w:rPr>
            </w:pPr>
            <w:r w:rsidRPr="00512A43">
              <w:rPr>
                <w:rFonts w:ascii="Courier New" w:hAnsi="Courier New" w:cs="Courier New"/>
                <w:b/>
              </w:rPr>
              <w:t>{</w:t>
            </w:r>
          </w:p>
          <w:p w:rsidR="00794490" w:rsidRPr="00512A43" w:rsidRDefault="00794490" w:rsidP="00794490">
            <w:pPr>
              <w:rPr>
                <w:rFonts w:ascii="Courier New" w:hAnsi="Courier New" w:cs="Courier New"/>
                <w:b/>
              </w:rPr>
            </w:pPr>
            <w:r w:rsidRPr="00512A43">
              <w:rPr>
                <w:rFonts w:ascii="Courier New" w:hAnsi="Courier New" w:cs="Courier New"/>
                <w:b/>
              </w:rPr>
              <w:t>cin&gt;&gt;a;</w:t>
            </w:r>
          </w:p>
          <w:p w:rsidR="00794490" w:rsidRPr="00512A43" w:rsidRDefault="00794490" w:rsidP="00794490">
            <w:pPr>
              <w:rPr>
                <w:rFonts w:ascii="Courier New" w:hAnsi="Courier New" w:cs="Courier New"/>
                <w:b/>
              </w:rPr>
            </w:pPr>
            <w:r w:rsidRPr="00512A43">
              <w:rPr>
                <w:rFonts w:ascii="Courier New" w:hAnsi="Courier New" w:cs="Courier New"/>
                <w:b/>
              </w:rPr>
              <w:t>for(int i=0;i&lt;a;i++)</w:t>
            </w:r>
          </w:p>
          <w:p w:rsidR="00794490" w:rsidRPr="00512A43" w:rsidRDefault="00794490" w:rsidP="00794490">
            <w:pPr>
              <w:rPr>
                <w:rFonts w:ascii="Courier New" w:hAnsi="Courier New" w:cs="Courier New"/>
                <w:b/>
              </w:rPr>
            </w:pPr>
            <w:r w:rsidRPr="00512A43">
              <w:rPr>
                <w:rFonts w:ascii="Courier New" w:hAnsi="Courier New" w:cs="Courier New"/>
                <w:b/>
              </w:rPr>
              <w:t>cout&lt;&lt;(i*i)&lt;&lt;”   ”;</w:t>
            </w:r>
          </w:p>
          <w:p w:rsidR="00794490" w:rsidRPr="00512A43" w:rsidRDefault="00794490" w:rsidP="00794490">
            <w:pPr>
              <w:rPr>
                <w:rFonts w:ascii="Courier New" w:hAnsi="Courier New" w:cs="Courier New"/>
                <w:b/>
              </w:rPr>
            </w:pPr>
          </w:p>
          <w:p w:rsidR="00794490" w:rsidRPr="00512A43" w:rsidRDefault="00794490" w:rsidP="00794490">
            <w:pPr>
              <w:rPr>
                <w:rFonts w:ascii="Courier New" w:hAnsi="Courier New" w:cs="Courier New"/>
                <w:b/>
              </w:rPr>
            </w:pPr>
            <w:r w:rsidRPr="00512A43">
              <w:rPr>
                <w:rFonts w:ascii="Courier New" w:hAnsi="Courier New" w:cs="Courier New"/>
                <w:b/>
              </w:rPr>
              <w:t>} while(a&gt;10);</w:t>
            </w:r>
          </w:p>
          <w:p w:rsidR="00794490" w:rsidRPr="00512A43" w:rsidRDefault="00794490" w:rsidP="00794490">
            <w:pPr>
              <w:rPr>
                <w:rFonts w:ascii="Courier New" w:hAnsi="Courier New" w:cs="Courier New"/>
                <w:b/>
              </w:rPr>
            </w:pPr>
          </w:p>
        </w:tc>
        <w:tc>
          <w:tcPr>
            <w:tcW w:w="4186" w:type="dxa"/>
            <w:shd w:val="clear" w:color="auto" w:fill="DBE5F1" w:themeFill="accent1" w:themeFillTint="33"/>
          </w:tcPr>
          <w:p w:rsidR="00794490" w:rsidRPr="00512A43" w:rsidRDefault="00794490" w:rsidP="00794490">
            <w:pPr>
              <w:rPr>
                <w:rFonts w:ascii="Courier New" w:hAnsi="Courier New" w:cs="Courier New"/>
                <w:b/>
              </w:rPr>
            </w:pPr>
            <w:r w:rsidRPr="00512A43">
              <w:rPr>
                <w:rFonts w:ascii="Courier New" w:hAnsi="Courier New" w:cs="Courier New"/>
                <w:b/>
              </w:rPr>
              <w:t>for(int i=0;i&lt;10; i++)</w:t>
            </w:r>
          </w:p>
          <w:p w:rsidR="00794490" w:rsidRPr="00512A43" w:rsidRDefault="00794490" w:rsidP="00794490">
            <w:pPr>
              <w:rPr>
                <w:rFonts w:ascii="Courier New" w:hAnsi="Courier New" w:cs="Courier New"/>
                <w:b/>
              </w:rPr>
            </w:pPr>
            <w:r w:rsidRPr="00512A43">
              <w:rPr>
                <w:rFonts w:ascii="Courier New" w:hAnsi="Courier New" w:cs="Courier New"/>
                <w:b/>
              </w:rPr>
              <w:t>{</w:t>
            </w:r>
          </w:p>
          <w:p w:rsidR="00794490" w:rsidRPr="00512A43" w:rsidRDefault="00794490" w:rsidP="00794490">
            <w:pPr>
              <w:rPr>
                <w:rFonts w:ascii="Courier New" w:hAnsi="Courier New" w:cs="Courier New"/>
                <w:b/>
              </w:rPr>
            </w:pPr>
            <w:r w:rsidRPr="00512A43">
              <w:rPr>
                <w:rFonts w:ascii="Courier New" w:hAnsi="Courier New" w:cs="Courier New"/>
                <w:b/>
              </w:rPr>
              <w:t>cin&gt;&gt;n;</w:t>
            </w:r>
          </w:p>
          <w:p w:rsidR="00794490" w:rsidRPr="00512A43" w:rsidRDefault="00794490" w:rsidP="00794490">
            <w:pPr>
              <w:rPr>
                <w:rFonts w:ascii="Courier New" w:hAnsi="Courier New" w:cs="Courier New"/>
                <w:b/>
              </w:rPr>
            </w:pPr>
            <w:r w:rsidRPr="00512A43">
              <w:rPr>
                <w:rFonts w:ascii="Courier New" w:hAnsi="Courier New" w:cs="Courier New"/>
                <w:b/>
              </w:rPr>
              <w:t xml:space="preserve">total = i * n; </w:t>
            </w:r>
          </w:p>
          <w:p w:rsidR="00794490" w:rsidRPr="00512A43" w:rsidRDefault="00794490" w:rsidP="00794490">
            <w:pPr>
              <w:rPr>
                <w:rFonts w:ascii="Courier New" w:hAnsi="Courier New" w:cs="Courier New"/>
                <w:b/>
              </w:rPr>
            </w:pPr>
            <w:r w:rsidRPr="00512A43">
              <w:rPr>
                <w:rFonts w:ascii="Courier New" w:hAnsi="Courier New" w:cs="Courier New"/>
                <w:b/>
              </w:rPr>
              <w:t>while(total</w:t>
            </w:r>
            <w:r>
              <w:rPr>
                <w:rFonts w:ascii="Courier New" w:hAnsi="Courier New" w:cs="Courier New"/>
                <w:b/>
              </w:rPr>
              <w:t>&gt;20</w:t>
            </w:r>
            <w:r w:rsidRPr="00512A43">
              <w:rPr>
                <w:rFonts w:ascii="Courier New" w:hAnsi="Courier New" w:cs="Courier New"/>
                <w:b/>
              </w:rPr>
              <w:t>)</w:t>
            </w:r>
          </w:p>
          <w:p w:rsidR="00794490" w:rsidRPr="00512A43" w:rsidRDefault="00794490" w:rsidP="00794490">
            <w:pPr>
              <w:rPr>
                <w:rFonts w:ascii="Courier New" w:hAnsi="Courier New" w:cs="Courier New"/>
                <w:b/>
              </w:rPr>
            </w:pPr>
            <w:r w:rsidRPr="00512A43">
              <w:rPr>
                <w:rFonts w:ascii="Courier New" w:hAnsi="Courier New" w:cs="Courier New"/>
                <w:b/>
              </w:rPr>
              <w:t xml:space="preserve">     {</w:t>
            </w:r>
          </w:p>
          <w:p w:rsidR="00794490" w:rsidRPr="00512A43" w:rsidRDefault="00794490" w:rsidP="00794490">
            <w:pPr>
              <w:rPr>
                <w:rFonts w:ascii="Courier New" w:hAnsi="Courier New" w:cs="Courier New"/>
                <w:b/>
              </w:rPr>
            </w:pPr>
            <w:r w:rsidRPr="00512A43">
              <w:rPr>
                <w:rFonts w:ascii="Courier New" w:hAnsi="Courier New" w:cs="Courier New"/>
                <w:b/>
              </w:rPr>
              <w:t>cout&lt;&lt;”</w:t>
            </w:r>
            <w:r>
              <w:rPr>
                <w:rFonts w:ascii="Courier New" w:hAnsi="Courier New" w:cs="Courier New"/>
                <w:b/>
              </w:rPr>
              <w:t>\n</w:t>
            </w:r>
            <w:r w:rsidRPr="00512A43">
              <w:rPr>
                <w:rFonts w:ascii="Courier New" w:hAnsi="Courier New" w:cs="Courier New"/>
                <w:b/>
              </w:rPr>
              <w:t>Hello World”;</w:t>
            </w:r>
          </w:p>
          <w:p w:rsidR="00794490" w:rsidRPr="00512A43" w:rsidRDefault="00794490" w:rsidP="00794490">
            <w:pPr>
              <w:rPr>
                <w:rFonts w:ascii="Courier New" w:hAnsi="Courier New" w:cs="Courier New"/>
                <w:b/>
              </w:rPr>
            </w:pPr>
            <w:r w:rsidRPr="00512A43">
              <w:rPr>
                <w:rFonts w:ascii="Courier New" w:hAnsi="Courier New" w:cs="Courier New"/>
                <w:b/>
              </w:rPr>
              <w:t>total--;</w:t>
            </w:r>
          </w:p>
          <w:p w:rsidR="00794490" w:rsidRPr="00512A43" w:rsidRDefault="00794490" w:rsidP="00794490">
            <w:pPr>
              <w:rPr>
                <w:rFonts w:ascii="Courier New" w:hAnsi="Courier New" w:cs="Courier New"/>
                <w:b/>
              </w:rPr>
            </w:pPr>
            <w:r w:rsidRPr="00512A43">
              <w:rPr>
                <w:rFonts w:ascii="Courier New" w:hAnsi="Courier New" w:cs="Courier New"/>
                <w:b/>
              </w:rPr>
              <w:t>}</w:t>
            </w:r>
          </w:p>
          <w:p w:rsidR="00794490" w:rsidRPr="00512A43" w:rsidRDefault="00794490" w:rsidP="00794490">
            <w:pPr>
              <w:rPr>
                <w:rFonts w:ascii="Courier New" w:hAnsi="Courier New" w:cs="Courier New"/>
                <w:b/>
              </w:rPr>
            </w:pPr>
            <w:r w:rsidRPr="00512A43">
              <w:rPr>
                <w:rFonts w:ascii="Courier New" w:hAnsi="Courier New" w:cs="Courier New"/>
                <w:b/>
              </w:rPr>
              <w:t>}</w:t>
            </w:r>
          </w:p>
        </w:tc>
      </w:tr>
    </w:tbl>
    <w:p w:rsidR="00794490" w:rsidRPr="00577FDC" w:rsidRDefault="00794490" w:rsidP="00794490">
      <w:pPr>
        <w:pStyle w:val="HTMLPreformatted"/>
        <w:spacing w:line="360" w:lineRule="auto"/>
        <w:rPr>
          <w:highlight w:val="yellow"/>
        </w:rPr>
      </w:pPr>
    </w:p>
    <w:p w:rsidR="00794490" w:rsidRDefault="00794490" w:rsidP="00794490">
      <w:pPr>
        <w:shd w:val="clear" w:color="auto" w:fill="FFFFFF"/>
        <w:spacing w:before="168" w:after="60"/>
        <w:outlineLvl w:val="3"/>
        <w:rPr>
          <w:rFonts w:ascii="Arial" w:hAnsi="Arial" w:cs="Arial"/>
          <w:b/>
          <w:bCs/>
          <w:color w:val="252830"/>
          <w:sz w:val="34"/>
          <w:szCs w:val="34"/>
        </w:rPr>
      </w:pPr>
    </w:p>
    <w:p w:rsidR="00794490" w:rsidRPr="00DF4BC3" w:rsidRDefault="00794490" w:rsidP="00794490">
      <w:pPr>
        <w:shd w:val="clear" w:color="auto" w:fill="FFFFFF"/>
        <w:spacing w:before="168" w:after="60"/>
        <w:outlineLvl w:val="3"/>
        <w:rPr>
          <w:rFonts w:ascii="Arial" w:hAnsi="Arial" w:cs="Arial"/>
          <w:b/>
          <w:bCs/>
          <w:color w:val="252830"/>
          <w:sz w:val="34"/>
          <w:szCs w:val="34"/>
        </w:rPr>
      </w:pPr>
      <w:r w:rsidRPr="00DF4BC3">
        <w:rPr>
          <w:rFonts w:ascii="Arial" w:hAnsi="Arial" w:cs="Arial"/>
          <w:b/>
          <w:bCs/>
          <w:color w:val="252830"/>
          <w:sz w:val="34"/>
          <w:szCs w:val="34"/>
        </w:rPr>
        <w:t>Example 1: Program to print half pyramid using *</w:t>
      </w:r>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rFonts w:ascii="Consolas" w:hAnsi="Consolas" w:cs="Consolas"/>
          <w:color w:val="252830"/>
          <w:sz w:val="23"/>
          <w:szCs w:val="23"/>
        </w:rPr>
      </w:pPr>
      <w:r w:rsidRPr="00DF4BC3">
        <w:rPr>
          <w:rFonts w:ascii="Consolas" w:hAnsi="Consolas" w:cs="Consolas"/>
          <w:color w:val="252830"/>
          <w:sz w:val="23"/>
          <w:szCs w:val="23"/>
        </w:rPr>
        <w:t>*</w:t>
      </w:r>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rFonts w:ascii="Consolas" w:hAnsi="Consolas" w:cs="Consolas"/>
          <w:color w:val="252830"/>
          <w:sz w:val="23"/>
          <w:szCs w:val="23"/>
        </w:rPr>
      </w:pPr>
      <w:r w:rsidRPr="00DF4BC3">
        <w:rPr>
          <w:rFonts w:ascii="Consolas" w:hAnsi="Consolas" w:cs="Consolas"/>
          <w:color w:val="252830"/>
          <w:sz w:val="23"/>
          <w:szCs w:val="23"/>
        </w:rPr>
        <w:t>* *</w:t>
      </w:r>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rFonts w:ascii="Consolas" w:hAnsi="Consolas" w:cs="Consolas"/>
          <w:color w:val="252830"/>
          <w:sz w:val="23"/>
          <w:szCs w:val="23"/>
        </w:rPr>
      </w:pPr>
      <w:r w:rsidRPr="00DF4BC3">
        <w:rPr>
          <w:rFonts w:ascii="Consolas" w:hAnsi="Consolas" w:cs="Consolas"/>
          <w:color w:val="252830"/>
          <w:sz w:val="23"/>
          <w:szCs w:val="23"/>
        </w:rPr>
        <w:t>* * *</w:t>
      </w:r>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rFonts w:ascii="Consolas" w:hAnsi="Consolas" w:cs="Consolas"/>
          <w:color w:val="252830"/>
          <w:sz w:val="23"/>
          <w:szCs w:val="23"/>
        </w:rPr>
      </w:pPr>
      <w:r w:rsidRPr="00DF4BC3">
        <w:rPr>
          <w:rFonts w:ascii="Consolas" w:hAnsi="Consolas" w:cs="Consolas"/>
          <w:color w:val="252830"/>
          <w:sz w:val="23"/>
          <w:szCs w:val="23"/>
        </w:rPr>
        <w:t>* * * *</w:t>
      </w:r>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rFonts w:ascii="Consolas" w:hAnsi="Consolas" w:cs="Consolas"/>
          <w:color w:val="252830"/>
          <w:sz w:val="23"/>
          <w:szCs w:val="23"/>
        </w:rPr>
      </w:pPr>
      <w:r w:rsidRPr="00DF4BC3">
        <w:rPr>
          <w:rFonts w:ascii="Consolas" w:hAnsi="Consolas" w:cs="Consolas"/>
          <w:color w:val="252830"/>
          <w:sz w:val="23"/>
          <w:szCs w:val="23"/>
        </w:rPr>
        <w:t>* * * * *</w:t>
      </w:r>
    </w:p>
    <w:p w:rsidR="00794490" w:rsidRPr="00DF4BC3" w:rsidRDefault="00794490" w:rsidP="00794490">
      <w:pPr>
        <w:shd w:val="clear" w:color="auto" w:fill="FFFFFF"/>
        <w:spacing w:before="100" w:beforeAutospacing="1" w:after="336"/>
        <w:rPr>
          <w:ins w:id="208" w:author="Unknown"/>
          <w:rFonts w:ascii="Arial" w:hAnsi="Arial" w:cs="Arial"/>
          <w:color w:val="252830"/>
          <w:sz w:val="24"/>
          <w:szCs w:val="24"/>
        </w:rPr>
      </w:pPr>
      <w:ins w:id="209"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0" w:author="Unknown"/>
          <w:rFonts w:ascii="Consolas" w:hAnsi="Consolas" w:cs="Consolas"/>
          <w:color w:val="000000"/>
          <w:sz w:val="23"/>
          <w:szCs w:val="23"/>
        </w:rPr>
      </w:pPr>
      <w:ins w:id="211"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2" w:author="Unknown"/>
          <w:rFonts w:ascii="Consolas" w:hAnsi="Consolas" w:cs="Consolas"/>
          <w:color w:val="000000"/>
          <w:sz w:val="23"/>
          <w:szCs w:val="23"/>
        </w:rPr>
      </w:pPr>
      <w:ins w:id="213"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5" w:author="Unknown"/>
          <w:rFonts w:ascii="Consolas" w:hAnsi="Consolas" w:cs="Consolas"/>
          <w:color w:val="000000"/>
          <w:sz w:val="23"/>
          <w:szCs w:val="23"/>
        </w:rPr>
      </w:pPr>
      <w:ins w:id="216"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7" w:author="Unknown"/>
          <w:rFonts w:ascii="Consolas" w:hAnsi="Consolas" w:cs="Consolas"/>
          <w:color w:val="000000"/>
          <w:sz w:val="23"/>
          <w:szCs w:val="23"/>
        </w:rPr>
      </w:pPr>
      <w:ins w:id="218"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19" w:author="Unknown"/>
          <w:rFonts w:ascii="Consolas" w:hAnsi="Consolas" w:cs="Consolas"/>
          <w:color w:val="000000"/>
          <w:sz w:val="23"/>
          <w:szCs w:val="23"/>
        </w:rPr>
      </w:pPr>
      <w:ins w:id="220"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2" w:author="Unknown"/>
          <w:rFonts w:ascii="Consolas" w:hAnsi="Consolas" w:cs="Consolas"/>
          <w:color w:val="000000"/>
          <w:sz w:val="23"/>
          <w:szCs w:val="23"/>
        </w:rPr>
      </w:pPr>
      <w:ins w:id="223"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4" w:author="Unknown"/>
          <w:rFonts w:ascii="Consolas" w:hAnsi="Consolas" w:cs="Consolas"/>
          <w:color w:val="000000"/>
          <w:sz w:val="23"/>
          <w:szCs w:val="23"/>
        </w:rPr>
      </w:pPr>
      <w:ins w:id="225"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6"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7" w:author="Unknown"/>
          <w:rFonts w:ascii="Consolas" w:hAnsi="Consolas" w:cs="Consolas"/>
          <w:color w:val="000000"/>
          <w:sz w:val="23"/>
          <w:szCs w:val="23"/>
        </w:rPr>
      </w:pPr>
      <w:ins w:id="228"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29" w:author="Unknown"/>
          <w:rFonts w:ascii="Consolas" w:hAnsi="Consolas" w:cs="Consolas"/>
          <w:color w:val="000000"/>
          <w:sz w:val="23"/>
          <w:szCs w:val="23"/>
        </w:rPr>
      </w:pPr>
      <w:ins w:id="23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31" w:author="Unknown"/>
          <w:rFonts w:ascii="Consolas" w:hAnsi="Consolas" w:cs="Consolas"/>
          <w:color w:val="000000"/>
          <w:sz w:val="23"/>
          <w:szCs w:val="23"/>
        </w:rPr>
      </w:pPr>
      <w:ins w:id="232"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33" w:author="Unknown"/>
          <w:rFonts w:ascii="Consolas" w:hAnsi="Consolas" w:cs="Consolas"/>
          <w:color w:val="000000"/>
          <w:sz w:val="23"/>
          <w:szCs w:val="23"/>
        </w:rPr>
      </w:pPr>
      <w:ins w:id="234"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35" w:author="Unknown"/>
          <w:rFonts w:ascii="Consolas" w:hAnsi="Consolas" w:cs="Consolas"/>
          <w:color w:val="000000"/>
          <w:sz w:val="23"/>
          <w:szCs w:val="23"/>
        </w:rPr>
      </w:pPr>
      <w:ins w:id="236"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37" w:author="Unknown"/>
          <w:rFonts w:ascii="Consolas" w:hAnsi="Consolas" w:cs="Consolas"/>
          <w:color w:val="000000"/>
          <w:sz w:val="23"/>
          <w:szCs w:val="23"/>
        </w:rPr>
      </w:pPr>
      <w:ins w:id="238"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39" w:author="Unknown"/>
          <w:rFonts w:ascii="Consolas" w:hAnsi="Consolas" w:cs="Consolas"/>
          <w:color w:val="000000"/>
          <w:sz w:val="23"/>
          <w:szCs w:val="23"/>
        </w:rPr>
      </w:pPr>
      <w:ins w:id="240" w:author="Unknown">
        <w:r w:rsidRPr="00DF4BC3">
          <w:rPr>
            <w:rFonts w:ascii="Consolas" w:hAnsi="Consolas" w:cs="Consolas"/>
            <w:color w:val="000000"/>
            <w:sz w:val="23"/>
            <w:szCs w:val="23"/>
          </w:rPr>
          <w:lastRenderedPageBreak/>
          <w:t>cout&lt;&lt;</w:t>
        </w:r>
        <w:r w:rsidRPr="00DF4BC3">
          <w:rPr>
            <w:rFonts w:ascii="Consolas" w:hAnsi="Consolas" w:cs="Consolas"/>
            <w:color w:val="800000"/>
            <w:sz w:val="23"/>
            <w:szCs w:val="23"/>
          </w:rPr>
          <w:t>"\n"</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41" w:author="Unknown"/>
          <w:rFonts w:ascii="Consolas" w:hAnsi="Consolas" w:cs="Consolas"/>
          <w:color w:val="000000"/>
          <w:sz w:val="23"/>
          <w:szCs w:val="23"/>
        </w:rPr>
      </w:pPr>
      <w:ins w:id="242"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43" w:author="Unknown"/>
          <w:rFonts w:ascii="Consolas" w:hAnsi="Consolas" w:cs="Consolas"/>
          <w:color w:val="000000"/>
          <w:sz w:val="23"/>
          <w:szCs w:val="23"/>
        </w:rPr>
      </w:pPr>
      <w:ins w:id="244"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45" w:author="Unknown"/>
          <w:rFonts w:ascii="Consolas" w:hAnsi="Consolas" w:cs="Consolas"/>
          <w:color w:val="252830"/>
          <w:sz w:val="23"/>
          <w:szCs w:val="23"/>
        </w:rPr>
      </w:pPr>
      <w:ins w:id="246" w:author="Unknown">
        <w:r w:rsidRPr="00DF4BC3">
          <w:rPr>
            <w:rFonts w:ascii="Consolas" w:hAnsi="Consolas" w:cs="Consolas"/>
            <w:color w:val="000000"/>
            <w:sz w:val="23"/>
            <w:szCs w:val="23"/>
          </w:rPr>
          <w:t>}</w:t>
        </w:r>
      </w:ins>
    </w:p>
    <w:p w:rsidR="00794490" w:rsidRPr="00DF4BC3" w:rsidRDefault="00A21A02" w:rsidP="00794490">
      <w:pPr>
        <w:spacing w:before="300" w:after="300"/>
        <w:rPr>
          <w:ins w:id="247" w:author="Unknown"/>
          <w:sz w:val="24"/>
          <w:szCs w:val="24"/>
        </w:rPr>
      </w:pPr>
      <w:ins w:id="248" w:author="Unknown">
        <w:r w:rsidRPr="00A21A02">
          <w:rPr>
            <w:sz w:val="24"/>
            <w:szCs w:val="24"/>
          </w:rPr>
          <w:pict>
            <v:rect id="_x0000_i1035" style="width:0;height:0" o:hralign="center" o:hrstd="t" o:hrnoshade="t" o:hr="t" fillcolor="#252830" stroked="f"/>
          </w:pict>
        </w:r>
      </w:ins>
    </w:p>
    <w:p w:rsidR="00794490" w:rsidRPr="00DF4BC3" w:rsidRDefault="00794490" w:rsidP="00794490">
      <w:pPr>
        <w:shd w:val="clear" w:color="auto" w:fill="FFFFFF"/>
        <w:spacing w:before="168" w:after="60"/>
        <w:outlineLvl w:val="3"/>
        <w:rPr>
          <w:ins w:id="249" w:author="Unknown"/>
          <w:rFonts w:ascii="Arial" w:hAnsi="Arial" w:cs="Arial"/>
          <w:b/>
          <w:bCs/>
          <w:color w:val="252830"/>
          <w:sz w:val="34"/>
          <w:szCs w:val="34"/>
        </w:rPr>
      </w:pPr>
      <w:ins w:id="250" w:author="Unknown">
        <w:r w:rsidRPr="00DF4BC3">
          <w:rPr>
            <w:rFonts w:ascii="Arial" w:hAnsi="Arial" w:cs="Arial"/>
            <w:b/>
            <w:bCs/>
            <w:color w:val="252830"/>
            <w:sz w:val="34"/>
            <w:szCs w:val="34"/>
          </w:rPr>
          <w:t>Example 2: Program to print half pyramid a using numbers</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251" w:author="Unknown"/>
          <w:rFonts w:ascii="Consolas" w:hAnsi="Consolas" w:cs="Consolas"/>
          <w:color w:val="252830"/>
          <w:sz w:val="23"/>
          <w:szCs w:val="23"/>
        </w:rPr>
      </w:pPr>
      <w:ins w:id="252" w:author="Unknown">
        <w:r w:rsidRPr="00DF4BC3">
          <w:rPr>
            <w:rFonts w:ascii="Consolas" w:hAnsi="Consolas" w:cs="Consolas"/>
            <w:color w:val="252830"/>
            <w:sz w:val="23"/>
            <w:szCs w:val="23"/>
          </w:rPr>
          <w:t>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253" w:author="Unknown"/>
          <w:rFonts w:ascii="Consolas" w:hAnsi="Consolas" w:cs="Consolas"/>
          <w:color w:val="252830"/>
          <w:sz w:val="23"/>
          <w:szCs w:val="23"/>
        </w:rPr>
      </w:pPr>
      <w:ins w:id="254" w:author="Unknown">
        <w:r w:rsidRPr="00DF4BC3">
          <w:rPr>
            <w:rFonts w:ascii="Consolas" w:hAnsi="Consolas" w:cs="Consolas"/>
            <w:color w:val="252830"/>
            <w:sz w:val="23"/>
            <w:szCs w:val="23"/>
          </w:rPr>
          <w:t>1 2</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255" w:author="Unknown"/>
          <w:rFonts w:ascii="Consolas" w:hAnsi="Consolas" w:cs="Consolas"/>
          <w:color w:val="252830"/>
          <w:sz w:val="23"/>
          <w:szCs w:val="23"/>
        </w:rPr>
      </w:pPr>
      <w:ins w:id="256" w:author="Unknown">
        <w:r w:rsidRPr="00DF4BC3">
          <w:rPr>
            <w:rFonts w:ascii="Consolas" w:hAnsi="Consolas" w:cs="Consolas"/>
            <w:color w:val="252830"/>
            <w:sz w:val="23"/>
            <w:szCs w:val="23"/>
          </w:rPr>
          <w:t>1 2 3</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257" w:author="Unknown"/>
          <w:rFonts w:ascii="Consolas" w:hAnsi="Consolas" w:cs="Consolas"/>
          <w:color w:val="252830"/>
          <w:sz w:val="23"/>
          <w:szCs w:val="23"/>
        </w:rPr>
      </w:pPr>
      <w:ins w:id="258" w:author="Unknown">
        <w:r w:rsidRPr="00DF4BC3">
          <w:rPr>
            <w:rFonts w:ascii="Consolas" w:hAnsi="Consolas" w:cs="Consolas"/>
            <w:color w:val="252830"/>
            <w:sz w:val="23"/>
            <w:szCs w:val="23"/>
          </w:rPr>
          <w:t>1 2 3 4</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259" w:author="Unknown"/>
          <w:rFonts w:ascii="Consolas" w:hAnsi="Consolas" w:cs="Consolas"/>
          <w:color w:val="252830"/>
          <w:sz w:val="23"/>
          <w:szCs w:val="23"/>
        </w:rPr>
      </w:pPr>
      <w:ins w:id="260" w:author="Unknown">
        <w:r w:rsidRPr="00DF4BC3">
          <w:rPr>
            <w:rFonts w:ascii="Consolas" w:hAnsi="Consolas" w:cs="Consolas"/>
            <w:color w:val="252830"/>
            <w:sz w:val="23"/>
            <w:szCs w:val="23"/>
          </w:rPr>
          <w:t>1 2 3 4 5</w:t>
        </w:r>
      </w:ins>
    </w:p>
    <w:p w:rsidR="00794490" w:rsidRPr="00DF4BC3" w:rsidRDefault="00794490" w:rsidP="00794490">
      <w:pPr>
        <w:shd w:val="clear" w:color="auto" w:fill="FFFFFF"/>
        <w:spacing w:before="100" w:beforeAutospacing="1" w:after="336"/>
        <w:rPr>
          <w:ins w:id="261" w:author="Unknown"/>
          <w:rFonts w:ascii="Arial" w:hAnsi="Arial" w:cs="Arial"/>
          <w:color w:val="252830"/>
          <w:sz w:val="24"/>
          <w:szCs w:val="24"/>
        </w:rPr>
      </w:pPr>
      <w:ins w:id="262"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63" w:author="Unknown"/>
          <w:rFonts w:ascii="Consolas" w:hAnsi="Consolas" w:cs="Consolas"/>
          <w:color w:val="000000"/>
          <w:sz w:val="23"/>
          <w:szCs w:val="23"/>
        </w:rPr>
      </w:pPr>
      <w:ins w:id="264"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65" w:author="Unknown"/>
          <w:rFonts w:ascii="Consolas" w:hAnsi="Consolas" w:cs="Consolas"/>
          <w:color w:val="000000"/>
          <w:sz w:val="23"/>
          <w:szCs w:val="23"/>
        </w:rPr>
      </w:pPr>
      <w:ins w:id="266"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6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68" w:author="Unknown"/>
          <w:rFonts w:ascii="Consolas" w:hAnsi="Consolas" w:cs="Consolas"/>
          <w:color w:val="000000"/>
          <w:sz w:val="23"/>
          <w:szCs w:val="23"/>
        </w:rPr>
      </w:pPr>
      <w:ins w:id="269"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0" w:author="Unknown"/>
          <w:rFonts w:ascii="Consolas" w:hAnsi="Consolas" w:cs="Consolas"/>
          <w:color w:val="000000"/>
          <w:sz w:val="23"/>
          <w:szCs w:val="23"/>
        </w:rPr>
      </w:pPr>
      <w:ins w:id="271"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2" w:author="Unknown"/>
          <w:rFonts w:ascii="Consolas" w:hAnsi="Consolas" w:cs="Consolas"/>
          <w:color w:val="000000"/>
          <w:sz w:val="23"/>
          <w:szCs w:val="23"/>
        </w:rPr>
      </w:pPr>
      <w:ins w:id="273"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5" w:author="Unknown"/>
          <w:rFonts w:ascii="Consolas" w:hAnsi="Consolas" w:cs="Consolas"/>
          <w:color w:val="000000"/>
          <w:sz w:val="23"/>
          <w:szCs w:val="23"/>
        </w:rPr>
      </w:pPr>
      <w:ins w:id="276"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7" w:author="Unknown"/>
          <w:rFonts w:ascii="Consolas" w:hAnsi="Consolas" w:cs="Consolas"/>
          <w:color w:val="000000"/>
          <w:sz w:val="23"/>
          <w:szCs w:val="23"/>
        </w:rPr>
      </w:pPr>
      <w:ins w:id="278"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7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80" w:author="Unknown"/>
          <w:rFonts w:ascii="Consolas" w:hAnsi="Consolas" w:cs="Consolas"/>
          <w:color w:val="000000"/>
          <w:sz w:val="23"/>
          <w:szCs w:val="23"/>
        </w:rPr>
      </w:pPr>
      <w:ins w:id="281"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82" w:author="Unknown"/>
          <w:rFonts w:ascii="Consolas" w:hAnsi="Consolas" w:cs="Consolas"/>
          <w:color w:val="000000"/>
          <w:sz w:val="23"/>
          <w:szCs w:val="23"/>
        </w:rPr>
      </w:pPr>
      <w:ins w:id="283" w:author="Unknown">
        <w:r w:rsidRPr="00DF4BC3">
          <w:rPr>
            <w:rFonts w:ascii="Consolas" w:hAnsi="Consolas" w:cs="Consolas"/>
            <w:color w:val="000000"/>
            <w:sz w:val="23"/>
            <w:szCs w:val="23"/>
          </w:rPr>
          <w:lastRenderedPageBreak/>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84" w:author="Unknown"/>
          <w:rFonts w:ascii="Consolas" w:hAnsi="Consolas" w:cs="Consolas"/>
          <w:color w:val="000000"/>
          <w:sz w:val="23"/>
          <w:szCs w:val="23"/>
        </w:rPr>
      </w:pPr>
      <w:ins w:id="285"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86" w:author="Unknown"/>
          <w:rFonts w:ascii="Consolas" w:hAnsi="Consolas" w:cs="Consolas"/>
          <w:color w:val="000000"/>
          <w:sz w:val="23"/>
          <w:szCs w:val="23"/>
        </w:rPr>
      </w:pPr>
      <w:ins w:id="287"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88" w:author="Unknown"/>
          <w:rFonts w:ascii="Consolas" w:hAnsi="Consolas" w:cs="Consolas"/>
          <w:color w:val="000000"/>
          <w:sz w:val="23"/>
          <w:szCs w:val="23"/>
        </w:rPr>
      </w:pPr>
      <w:ins w:id="289" w:author="Unknown">
        <w:r w:rsidRPr="00DF4BC3">
          <w:rPr>
            <w:rFonts w:ascii="Consolas" w:hAnsi="Consolas" w:cs="Consolas"/>
            <w:color w:val="000000"/>
            <w:sz w:val="23"/>
            <w:szCs w:val="23"/>
          </w:rPr>
          <w:t>cout&lt;&lt; j &lt;&lt;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90" w:author="Unknown"/>
          <w:rFonts w:ascii="Consolas" w:hAnsi="Consolas" w:cs="Consolas"/>
          <w:color w:val="000000"/>
          <w:sz w:val="23"/>
          <w:szCs w:val="23"/>
        </w:rPr>
      </w:pPr>
      <w:ins w:id="291"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92" w:author="Unknown"/>
          <w:rFonts w:ascii="Consolas" w:hAnsi="Consolas" w:cs="Consolas"/>
          <w:color w:val="000000"/>
          <w:sz w:val="23"/>
          <w:szCs w:val="23"/>
        </w:rPr>
      </w:pPr>
      <w:ins w:id="293" w:author="Unknown">
        <w:r w:rsidRPr="00DF4BC3">
          <w:rPr>
            <w:rFonts w:ascii="Consolas" w:hAnsi="Consolas" w:cs="Consolas"/>
            <w:color w:val="000000"/>
            <w:sz w:val="23"/>
            <w:szCs w:val="23"/>
          </w:rPr>
          <w:t>cout&lt;&lt;</w:t>
        </w:r>
        <w:r w:rsidRPr="00DF4BC3">
          <w:rPr>
            <w:rFonts w:ascii="Consolas" w:hAnsi="Consolas" w:cs="Consolas"/>
            <w:color w:val="800000"/>
            <w:sz w:val="23"/>
            <w:szCs w:val="23"/>
          </w:rPr>
          <w:t>"\n"</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94" w:author="Unknown"/>
          <w:rFonts w:ascii="Consolas" w:hAnsi="Consolas" w:cs="Consolas"/>
          <w:color w:val="000000"/>
          <w:sz w:val="23"/>
          <w:szCs w:val="23"/>
        </w:rPr>
      </w:pPr>
      <w:ins w:id="29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96" w:author="Unknown"/>
          <w:rFonts w:ascii="Consolas" w:hAnsi="Consolas" w:cs="Consolas"/>
          <w:color w:val="000000"/>
          <w:sz w:val="23"/>
          <w:szCs w:val="23"/>
        </w:rPr>
      </w:pPr>
      <w:ins w:id="297"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298" w:author="Unknown"/>
          <w:rFonts w:ascii="Consolas" w:hAnsi="Consolas" w:cs="Consolas"/>
          <w:color w:val="252830"/>
          <w:sz w:val="23"/>
          <w:szCs w:val="23"/>
        </w:rPr>
      </w:pPr>
      <w:ins w:id="299" w:author="Unknown">
        <w:r w:rsidRPr="00DF4BC3">
          <w:rPr>
            <w:rFonts w:ascii="Consolas" w:hAnsi="Consolas" w:cs="Consolas"/>
            <w:color w:val="000000"/>
            <w:sz w:val="23"/>
            <w:szCs w:val="23"/>
          </w:rPr>
          <w:t>}</w:t>
        </w:r>
      </w:ins>
    </w:p>
    <w:p w:rsidR="00794490" w:rsidRPr="00DF4BC3" w:rsidRDefault="00A21A02" w:rsidP="00794490">
      <w:pPr>
        <w:spacing w:before="300" w:after="300"/>
        <w:rPr>
          <w:ins w:id="300" w:author="Unknown"/>
          <w:sz w:val="24"/>
          <w:szCs w:val="24"/>
        </w:rPr>
      </w:pPr>
      <w:ins w:id="301" w:author="Unknown">
        <w:r w:rsidRPr="00A21A02">
          <w:rPr>
            <w:sz w:val="24"/>
            <w:szCs w:val="24"/>
          </w:rPr>
          <w:pict>
            <v:rect id="_x0000_i1036" style="width:0;height:0" o:hralign="center" o:hrstd="t" o:hrnoshade="t" o:hr="t" fillcolor="#252830" stroked="f"/>
          </w:pict>
        </w:r>
      </w:ins>
    </w:p>
    <w:p w:rsidR="00794490" w:rsidRPr="00DF4BC3" w:rsidRDefault="00794490" w:rsidP="00794490">
      <w:pPr>
        <w:shd w:val="clear" w:color="auto" w:fill="FFFFFF"/>
        <w:spacing w:before="168" w:after="60"/>
        <w:outlineLvl w:val="3"/>
        <w:rPr>
          <w:ins w:id="302" w:author="Unknown"/>
          <w:rFonts w:ascii="Arial" w:hAnsi="Arial" w:cs="Arial"/>
          <w:b/>
          <w:bCs/>
          <w:color w:val="252830"/>
          <w:sz w:val="34"/>
          <w:szCs w:val="34"/>
        </w:rPr>
      </w:pPr>
      <w:ins w:id="303" w:author="Unknown">
        <w:r w:rsidRPr="00DF4BC3">
          <w:rPr>
            <w:rFonts w:ascii="Arial" w:hAnsi="Arial" w:cs="Arial"/>
            <w:b/>
            <w:bCs/>
            <w:color w:val="252830"/>
            <w:sz w:val="34"/>
            <w:szCs w:val="34"/>
          </w:rPr>
          <w:t>Example 3: Program to print half pyramid using alphabets</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04" w:author="Unknown"/>
          <w:rFonts w:ascii="Consolas" w:hAnsi="Consolas" w:cs="Consolas"/>
          <w:color w:val="252830"/>
          <w:sz w:val="23"/>
          <w:szCs w:val="23"/>
        </w:rPr>
      </w:pPr>
      <w:ins w:id="305" w:author="Unknown">
        <w:r w:rsidRPr="00DF4BC3">
          <w:rPr>
            <w:rFonts w:ascii="Consolas" w:hAnsi="Consolas" w:cs="Consolas"/>
            <w:color w:val="252830"/>
            <w:sz w:val="23"/>
            <w:szCs w:val="23"/>
          </w:rPr>
          <w:t>A</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06" w:author="Unknown"/>
          <w:rFonts w:ascii="Consolas" w:hAnsi="Consolas" w:cs="Consolas"/>
          <w:color w:val="252830"/>
          <w:sz w:val="23"/>
          <w:szCs w:val="23"/>
        </w:rPr>
      </w:pPr>
      <w:ins w:id="307" w:author="Unknown">
        <w:r w:rsidRPr="00DF4BC3">
          <w:rPr>
            <w:rFonts w:ascii="Consolas" w:hAnsi="Consolas" w:cs="Consolas"/>
            <w:color w:val="252830"/>
            <w:sz w:val="23"/>
            <w:szCs w:val="23"/>
          </w:rPr>
          <w:t>B B</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08" w:author="Unknown"/>
          <w:rFonts w:ascii="Consolas" w:hAnsi="Consolas" w:cs="Consolas"/>
          <w:color w:val="252830"/>
          <w:sz w:val="23"/>
          <w:szCs w:val="23"/>
        </w:rPr>
      </w:pPr>
      <w:ins w:id="309" w:author="Unknown">
        <w:r w:rsidRPr="00DF4BC3">
          <w:rPr>
            <w:rFonts w:ascii="Consolas" w:hAnsi="Consolas" w:cs="Consolas"/>
            <w:color w:val="252830"/>
            <w:sz w:val="23"/>
            <w:szCs w:val="23"/>
          </w:rPr>
          <w:t>C CC</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10" w:author="Unknown"/>
          <w:rFonts w:ascii="Consolas" w:hAnsi="Consolas" w:cs="Consolas"/>
          <w:color w:val="252830"/>
          <w:sz w:val="23"/>
          <w:szCs w:val="23"/>
        </w:rPr>
      </w:pPr>
      <w:ins w:id="311" w:author="Unknown">
        <w:r w:rsidRPr="00DF4BC3">
          <w:rPr>
            <w:rFonts w:ascii="Consolas" w:hAnsi="Consolas" w:cs="Consolas"/>
            <w:color w:val="252830"/>
            <w:sz w:val="23"/>
            <w:szCs w:val="23"/>
          </w:rPr>
          <w:t>D DDD</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12" w:author="Unknown"/>
          <w:rFonts w:ascii="Consolas" w:hAnsi="Consolas" w:cs="Consolas"/>
          <w:color w:val="252830"/>
          <w:sz w:val="23"/>
          <w:szCs w:val="23"/>
        </w:rPr>
      </w:pPr>
      <w:ins w:id="313" w:author="Unknown">
        <w:r w:rsidRPr="00DF4BC3">
          <w:rPr>
            <w:rFonts w:ascii="Consolas" w:hAnsi="Consolas" w:cs="Consolas"/>
            <w:color w:val="252830"/>
            <w:sz w:val="23"/>
            <w:szCs w:val="23"/>
          </w:rPr>
          <w:t>E EEEE</w:t>
        </w:r>
      </w:ins>
    </w:p>
    <w:p w:rsidR="00794490" w:rsidRPr="00DF4BC3" w:rsidRDefault="00794490" w:rsidP="00794490">
      <w:pPr>
        <w:shd w:val="clear" w:color="auto" w:fill="FFFFFF"/>
        <w:spacing w:before="100" w:beforeAutospacing="1" w:after="336"/>
        <w:rPr>
          <w:ins w:id="314" w:author="Unknown"/>
          <w:rFonts w:ascii="Arial" w:hAnsi="Arial" w:cs="Arial"/>
          <w:color w:val="252830"/>
          <w:sz w:val="24"/>
          <w:szCs w:val="24"/>
        </w:rPr>
      </w:pPr>
      <w:ins w:id="315"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16" w:author="Unknown"/>
          <w:rFonts w:ascii="Consolas" w:hAnsi="Consolas" w:cs="Consolas"/>
          <w:color w:val="000000"/>
          <w:sz w:val="23"/>
          <w:szCs w:val="23"/>
        </w:rPr>
      </w:pPr>
      <w:ins w:id="317"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18" w:author="Unknown"/>
          <w:rFonts w:ascii="Consolas" w:hAnsi="Consolas" w:cs="Consolas"/>
          <w:color w:val="000000"/>
          <w:sz w:val="23"/>
          <w:szCs w:val="23"/>
        </w:rPr>
      </w:pPr>
      <w:ins w:id="319"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0"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1" w:author="Unknown"/>
          <w:rFonts w:ascii="Consolas" w:hAnsi="Consolas" w:cs="Consolas"/>
          <w:color w:val="000000"/>
          <w:sz w:val="23"/>
          <w:szCs w:val="23"/>
        </w:rPr>
      </w:pPr>
      <w:ins w:id="322"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3" w:author="Unknown"/>
          <w:rFonts w:ascii="Consolas" w:hAnsi="Consolas" w:cs="Consolas"/>
          <w:color w:val="000000"/>
          <w:sz w:val="23"/>
          <w:szCs w:val="23"/>
        </w:rPr>
      </w:pPr>
      <w:ins w:id="324"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5" w:author="Unknown"/>
          <w:rFonts w:ascii="Consolas" w:hAnsi="Consolas" w:cs="Consolas"/>
          <w:color w:val="000000"/>
          <w:sz w:val="23"/>
          <w:szCs w:val="23"/>
        </w:rPr>
      </w:pPr>
      <w:ins w:id="326" w:author="Unknown">
        <w:r w:rsidRPr="00DF4BC3">
          <w:rPr>
            <w:rFonts w:ascii="Consolas" w:hAnsi="Consolas" w:cs="Consolas"/>
            <w:color w:val="00008B"/>
            <w:sz w:val="23"/>
            <w:szCs w:val="23"/>
          </w:rPr>
          <w:t>char</w:t>
        </w:r>
        <w:r w:rsidRPr="00DF4BC3">
          <w:rPr>
            <w:rFonts w:ascii="Consolas" w:hAnsi="Consolas" w:cs="Consolas"/>
            <w:color w:val="000000"/>
            <w:sz w:val="23"/>
            <w:szCs w:val="23"/>
          </w:rPr>
          <w:t xml:space="preserve"> input, alphabet = </w:t>
        </w:r>
        <w:r w:rsidRPr="00DF4BC3">
          <w:rPr>
            <w:rFonts w:ascii="Consolas" w:hAnsi="Consolas" w:cs="Consolas"/>
            <w:color w:val="800000"/>
            <w:sz w:val="23"/>
            <w:szCs w:val="23"/>
          </w:rPr>
          <w:t>'A'</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28" w:author="Unknown"/>
          <w:rFonts w:ascii="Consolas" w:hAnsi="Consolas" w:cs="Consolas"/>
          <w:color w:val="000000"/>
          <w:sz w:val="23"/>
          <w:szCs w:val="23"/>
        </w:rPr>
      </w:pPr>
      <w:ins w:id="329" w:author="Unknown">
        <w:r w:rsidRPr="00DF4BC3">
          <w:rPr>
            <w:rFonts w:ascii="Consolas" w:hAnsi="Consolas" w:cs="Consolas"/>
            <w:color w:val="000000"/>
            <w:sz w:val="23"/>
            <w:szCs w:val="23"/>
          </w:rPr>
          <w:lastRenderedPageBreak/>
          <w:t>cout&lt;&lt;</w:t>
        </w:r>
        <w:r w:rsidRPr="00DF4BC3">
          <w:rPr>
            <w:rFonts w:ascii="Consolas" w:hAnsi="Consolas" w:cs="Consolas"/>
            <w:color w:val="800000"/>
            <w:sz w:val="23"/>
            <w:szCs w:val="23"/>
          </w:rPr>
          <w:t>"Enter the uppercase character you want to print in the last row: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0" w:author="Unknown"/>
          <w:rFonts w:ascii="Consolas" w:hAnsi="Consolas" w:cs="Consolas"/>
          <w:color w:val="000000"/>
          <w:sz w:val="23"/>
          <w:szCs w:val="23"/>
        </w:rPr>
      </w:pPr>
      <w:ins w:id="331" w:author="Unknown">
        <w:r w:rsidRPr="00DF4BC3">
          <w:rPr>
            <w:rFonts w:ascii="Consolas" w:hAnsi="Consolas" w:cs="Consolas"/>
            <w:color w:val="000000"/>
            <w:sz w:val="23"/>
            <w:szCs w:val="23"/>
          </w:rPr>
          <w:t>cin&gt;&gt; input;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3" w:author="Unknown"/>
          <w:rFonts w:ascii="Consolas" w:hAnsi="Consolas" w:cs="Consolas"/>
          <w:color w:val="000000"/>
          <w:sz w:val="23"/>
          <w:szCs w:val="23"/>
        </w:rPr>
      </w:pPr>
      <w:ins w:id="334"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i &lt;= (input-</w:t>
        </w:r>
        <w:r w:rsidRPr="00DF4BC3">
          <w:rPr>
            <w:rFonts w:ascii="Consolas" w:hAnsi="Consolas" w:cs="Consolas"/>
            <w:color w:val="800000"/>
            <w:sz w:val="23"/>
            <w:szCs w:val="23"/>
          </w:rPr>
          <w:t>'A'</w:t>
        </w:r>
        <w:r w:rsidRPr="00DF4BC3">
          <w:rPr>
            <w:rFonts w:ascii="Consolas" w:hAnsi="Consolas" w:cs="Consolas"/>
            <w:color w:val="000000"/>
            <w:sz w:val="23"/>
            <w:szCs w:val="23"/>
          </w:rPr>
          <w:t>+</w:t>
        </w:r>
        <w:r w:rsidRPr="00DF4BC3">
          <w:rPr>
            <w:rFonts w:ascii="Consolas" w:hAnsi="Consolas" w:cs="Consolas"/>
            <w:color w:val="800000"/>
            <w:sz w:val="23"/>
            <w:szCs w:val="23"/>
          </w:rPr>
          <w:t>1</w:t>
        </w:r>
        <w:r w:rsidRPr="00DF4BC3">
          <w:rPr>
            <w:rFonts w:ascii="Consolas" w:hAnsi="Consolas" w:cs="Consolas"/>
            <w:color w:val="000000"/>
            <w:sz w:val="23"/>
            <w:szCs w:val="23"/>
          </w:rPr>
          <w:t>);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5" w:author="Unknown"/>
          <w:rFonts w:ascii="Consolas" w:hAnsi="Consolas" w:cs="Consolas"/>
          <w:color w:val="000000"/>
          <w:sz w:val="23"/>
          <w:szCs w:val="23"/>
        </w:rPr>
      </w:pPr>
      <w:ins w:id="336"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7" w:author="Unknown"/>
          <w:rFonts w:ascii="Consolas" w:hAnsi="Consolas" w:cs="Consolas"/>
          <w:color w:val="000000"/>
          <w:sz w:val="23"/>
          <w:szCs w:val="23"/>
        </w:rPr>
      </w:pPr>
      <w:ins w:id="338"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39" w:author="Unknown"/>
          <w:rFonts w:ascii="Consolas" w:hAnsi="Consolas" w:cs="Consolas"/>
          <w:color w:val="000000"/>
          <w:sz w:val="23"/>
          <w:szCs w:val="23"/>
        </w:rPr>
      </w:pPr>
      <w:ins w:id="34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41" w:author="Unknown"/>
          <w:rFonts w:ascii="Consolas" w:hAnsi="Consolas" w:cs="Consolas"/>
          <w:color w:val="000000"/>
          <w:sz w:val="23"/>
          <w:szCs w:val="23"/>
        </w:rPr>
      </w:pPr>
      <w:ins w:id="342" w:author="Unknown">
        <w:r w:rsidRPr="00DF4BC3">
          <w:rPr>
            <w:rFonts w:ascii="Consolas" w:hAnsi="Consolas" w:cs="Consolas"/>
            <w:color w:val="000000"/>
            <w:sz w:val="23"/>
            <w:szCs w:val="23"/>
          </w:rPr>
          <w:t>cout&lt;&lt; alphabet &lt;&lt;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43" w:author="Unknown"/>
          <w:rFonts w:ascii="Consolas" w:hAnsi="Consolas" w:cs="Consolas"/>
          <w:color w:val="000000"/>
          <w:sz w:val="23"/>
          <w:szCs w:val="23"/>
        </w:rPr>
      </w:pPr>
      <w:ins w:id="344"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45" w:author="Unknown"/>
          <w:rFonts w:ascii="Consolas" w:hAnsi="Consolas" w:cs="Consolas"/>
          <w:color w:val="000000"/>
          <w:sz w:val="23"/>
          <w:szCs w:val="23"/>
        </w:rPr>
      </w:pPr>
      <w:ins w:id="346" w:author="Unknown">
        <w:r w:rsidRPr="00DF4BC3">
          <w:rPr>
            <w:rFonts w:ascii="Consolas" w:hAnsi="Consolas" w:cs="Consolas"/>
            <w:color w:val="000000"/>
            <w:sz w:val="23"/>
            <w:szCs w:val="23"/>
          </w:rPr>
          <w:t xml:space="preserve">        ++alphabet;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4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48" w:author="Unknown"/>
          <w:rFonts w:ascii="Consolas" w:hAnsi="Consolas" w:cs="Consolas"/>
          <w:color w:val="000000"/>
          <w:sz w:val="23"/>
          <w:szCs w:val="23"/>
        </w:rPr>
      </w:pPr>
      <w:ins w:id="349"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50" w:author="Unknown"/>
          <w:rFonts w:ascii="Consolas" w:hAnsi="Consolas" w:cs="Consolas"/>
          <w:color w:val="000000"/>
          <w:sz w:val="23"/>
          <w:szCs w:val="23"/>
        </w:rPr>
      </w:pPr>
      <w:ins w:id="351"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52" w:author="Unknown"/>
          <w:rFonts w:ascii="Consolas" w:hAnsi="Consolas" w:cs="Consolas"/>
          <w:color w:val="000000"/>
          <w:sz w:val="23"/>
          <w:szCs w:val="23"/>
        </w:rPr>
      </w:pPr>
      <w:ins w:id="353"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54" w:author="Unknown"/>
          <w:rFonts w:ascii="Consolas" w:hAnsi="Consolas" w:cs="Consolas"/>
          <w:color w:val="252830"/>
          <w:sz w:val="23"/>
          <w:szCs w:val="23"/>
        </w:rPr>
      </w:pPr>
      <w:ins w:id="355" w:author="Unknown">
        <w:r w:rsidRPr="00DF4BC3">
          <w:rPr>
            <w:rFonts w:ascii="Consolas" w:hAnsi="Consolas" w:cs="Consolas"/>
            <w:color w:val="000000"/>
            <w:sz w:val="23"/>
            <w:szCs w:val="23"/>
          </w:rPr>
          <w:t>}</w:t>
        </w:r>
      </w:ins>
    </w:p>
    <w:p w:rsidR="00794490" w:rsidRPr="00DF4BC3" w:rsidRDefault="00794490" w:rsidP="00794490">
      <w:pPr>
        <w:shd w:val="clear" w:color="auto" w:fill="FFFFFF"/>
        <w:spacing w:before="192" w:after="108"/>
        <w:outlineLvl w:val="1"/>
        <w:rPr>
          <w:ins w:id="356" w:author="Unknown"/>
          <w:rFonts w:ascii="Arial" w:hAnsi="Arial" w:cs="Arial"/>
          <w:b/>
          <w:bCs/>
          <w:color w:val="252830"/>
          <w:sz w:val="46"/>
          <w:szCs w:val="46"/>
        </w:rPr>
      </w:pPr>
      <w:bookmarkStart w:id="357" w:name="inverted_triangle"/>
      <w:bookmarkEnd w:id="357"/>
      <w:ins w:id="358" w:author="Unknown">
        <w:r w:rsidRPr="00DF4BC3">
          <w:rPr>
            <w:rFonts w:ascii="Arial" w:hAnsi="Arial" w:cs="Arial"/>
            <w:b/>
            <w:bCs/>
            <w:color w:val="252830"/>
            <w:sz w:val="46"/>
            <w:szCs w:val="46"/>
          </w:rPr>
          <w:t>Programs to print inverted half pyramid using * and numbers</w:t>
        </w:r>
      </w:ins>
    </w:p>
    <w:p w:rsidR="00794490" w:rsidRPr="00DF4BC3" w:rsidRDefault="00A21A02" w:rsidP="00794490">
      <w:pPr>
        <w:spacing w:before="300" w:after="300"/>
        <w:rPr>
          <w:ins w:id="359" w:author="Unknown"/>
          <w:sz w:val="24"/>
          <w:szCs w:val="24"/>
        </w:rPr>
      </w:pPr>
      <w:ins w:id="360" w:author="Unknown">
        <w:r w:rsidRPr="00A21A02">
          <w:rPr>
            <w:sz w:val="24"/>
            <w:szCs w:val="24"/>
          </w:rPr>
          <w:pict>
            <v:rect id="_x0000_i1037" style="width:0;height:0" o:hralign="center" o:hrstd="t" o:hrnoshade="t" o:hr="t" fillcolor="#252830" stroked="f"/>
          </w:pict>
        </w:r>
      </w:ins>
    </w:p>
    <w:p w:rsidR="00794490" w:rsidRPr="00DF4BC3" w:rsidRDefault="00794490" w:rsidP="00794490">
      <w:pPr>
        <w:shd w:val="clear" w:color="auto" w:fill="FFFFFF"/>
        <w:spacing w:before="168" w:after="60"/>
        <w:outlineLvl w:val="3"/>
        <w:rPr>
          <w:ins w:id="361" w:author="Unknown"/>
          <w:rFonts w:ascii="Arial" w:hAnsi="Arial" w:cs="Arial"/>
          <w:b/>
          <w:bCs/>
          <w:color w:val="252830"/>
          <w:sz w:val="34"/>
          <w:szCs w:val="34"/>
        </w:rPr>
      </w:pPr>
      <w:ins w:id="362" w:author="Unknown">
        <w:r w:rsidRPr="00DF4BC3">
          <w:rPr>
            <w:rFonts w:ascii="Arial" w:hAnsi="Arial" w:cs="Arial"/>
            <w:b/>
            <w:bCs/>
            <w:color w:val="252830"/>
            <w:sz w:val="34"/>
            <w:szCs w:val="34"/>
          </w:rPr>
          <w:t>Example 4: Inverted half pyramid using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63" w:author="Unknown"/>
          <w:rFonts w:ascii="Consolas" w:hAnsi="Consolas" w:cs="Consolas"/>
          <w:color w:val="252830"/>
          <w:sz w:val="23"/>
          <w:szCs w:val="23"/>
        </w:rPr>
      </w:pPr>
      <w:ins w:id="364" w:author="Unknown">
        <w:r w:rsidRPr="00DF4BC3">
          <w:rPr>
            <w:rFonts w:ascii="Consolas" w:hAnsi="Consolas" w:cs="Consolas"/>
            <w:color w:val="252830"/>
            <w:sz w:val="23"/>
            <w:szCs w:val="23"/>
          </w:rPr>
          <w:t>*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65" w:author="Unknown"/>
          <w:rFonts w:ascii="Consolas" w:hAnsi="Consolas" w:cs="Consolas"/>
          <w:color w:val="252830"/>
          <w:sz w:val="23"/>
          <w:szCs w:val="23"/>
        </w:rPr>
      </w:pPr>
      <w:ins w:id="366" w:author="Unknown">
        <w:r w:rsidRPr="00DF4BC3">
          <w:rPr>
            <w:rFonts w:ascii="Consolas" w:hAnsi="Consolas" w:cs="Consolas"/>
            <w:color w:val="252830"/>
            <w:sz w:val="23"/>
            <w:szCs w:val="23"/>
          </w:rPr>
          <w:t>*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67" w:author="Unknown"/>
          <w:rFonts w:ascii="Consolas" w:hAnsi="Consolas" w:cs="Consolas"/>
          <w:color w:val="252830"/>
          <w:sz w:val="23"/>
          <w:szCs w:val="23"/>
        </w:rPr>
      </w:pPr>
      <w:ins w:id="368" w:author="Unknown">
        <w:r w:rsidRPr="00DF4BC3">
          <w:rPr>
            <w:rFonts w:ascii="Consolas" w:hAnsi="Consolas" w:cs="Consolas"/>
            <w:color w:val="252830"/>
            <w:sz w:val="23"/>
            <w:szCs w:val="23"/>
          </w:rPr>
          <w:t xml:space="preserve">*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69" w:author="Unknown"/>
          <w:rFonts w:ascii="Consolas" w:hAnsi="Consolas" w:cs="Consolas"/>
          <w:color w:val="252830"/>
          <w:sz w:val="23"/>
          <w:szCs w:val="23"/>
        </w:rPr>
      </w:pPr>
      <w:ins w:id="370" w:author="Unknown">
        <w:r w:rsidRPr="00DF4BC3">
          <w:rPr>
            <w:rFonts w:ascii="Consolas" w:hAnsi="Consolas" w:cs="Consolas"/>
            <w:color w:val="252830"/>
            <w:sz w:val="23"/>
            <w:szCs w:val="23"/>
          </w:rPr>
          <w:t>*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371" w:author="Unknown"/>
          <w:rFonts w:ascii="Consolas" w:hAnsi="Consolas" w:cs="Consolas"/>
          <w:color w:val="252830"/>
          <w:sz w:val="23"/>
          <w:szCs w:val="23"/>
        </w:rPr>
      </w:pPr>
      <w:ins w:id="372" w:author="Unknown">
        <w:r w:rsidRPr="00DF4BC3">
          <w:rPr>
            <w:rFonts w:ascii="Consolas" w:hAnsi="Consolas" w:cs="Consolas"/>
            <w:color w:val="252830"/>
            <w:sz w:val="23"/>
            <w:szCs w:val="23"/>
          </w:rPr>
          <w:t>*</w:t>
        </w:r>
      </w:ins>
    </w:p>
    <w:p w:rsidR="00794490" w:rsidRPr="00DF4BC3" w:rsidRDefault="00794490" w:rsidP="00794490">
      <w:pPr>
        <w:shd w:val="clear" w:color="auto" w:fill="FFFFFF"/>
        <w:spacing w:before="100" w:beforeAutospacing="1" w:after="336"/>
        <w:rPr>
          <w:ins w:id="373" w:author="Unknown"/>
          <w:rFonts w:ascii="Arial" w:hAnsi="Arial" w:cs="Arial"/>
          <w:color w:val="252830"/>
          <w:sz w:val="24"/>
          <w:szCs w:val="24"/>
        </w:rPr>
      </w:pPr>
      <w:ins w:id="374" w:author="Unknown">
        <w:r w:rsidRPr="00DF4BC3">
          <w:rPr>
            <w:rFonts w:ascii="Arial" w:hAnsi="Arial" w:cs="Arial"/>
            <w:b/>
            <w:bCs/>
            <w:color w:val="555555"/>
            <w:sz w:val="24"/>
            <w:szCs w:val="24"/>
          </w:rPr>
          <w:lastRenderedPageBreak/>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75" w:author="Unknown"/>
          <w:rFonts w:ascii="Consolas" w:hAnsi="Consolas" w:cs="Consolas"/>
          <w:color w:val="000000"/>
          <w:sz w:val="23"/>
          <w:szCs w:val="23"/>
        </w:rPr>
      </w:pPr>
      <w:ins w:id="376"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77" w:author="Unknown"/>
          <w:rFonts w:ascii="Consolas" w:hAnsi="Consolas" w:cs="Consolas"/>
          <w:color w:val="000000"/>
          <w:sz w:val="23"/>
          <w:szCs w:val="23"/>
        </w:rPr>
      </w:pPr>
      <w:ins w:id="378"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7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0" w:author="Unknown"/>
          <w:rFonts w:ascii="Consolas" w:hAnsi="Consolas" w:cs="Consolas"/>
          <w:color w:val="000000"/>
          <w:sz w:val="23"/>
          <w:szCs w:val="23"/>
        </w:rPr>
      </w:pPr>
      <w:ins w:id="381"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2" w:author="Unknown"/>
          <w:rFonts w:ascii="Consolas" w:hAnsi="Consolas" w:cs="Consolas"/>
          <w:color w:val="000000"/>
          <w:sz w:val="23"/>
          <w:szCs w:val="23"/>
        </w:rPr>
      </w:pPr>
      <w:ins w:id="383"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4" w:author="Unknown"/>
          <w:rFonts w:ascii="Consolas" w:hAnsi="Consolas" w:cs="Consolas"/>
          <w:color w:val="000000"/>
          <w:sz w:val="23"/>
          <w:szCs w:val="23"/>
        </w:rPr>
      </w:pPr>
      <w:ins w:id="385"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6"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7" w:author="Unknown"/>
          <w:rFonts w:ascii="Consolas" w:hAnsi="Consolas" w:cs="Consolas"/>
          <w:color w:val="000000"/>
          <w:sz w:val="23"/>
          <w:szCs w:val="23"/>
        </w:rPr>
      </w:pPr>
      <w:ins w:id="388"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89" w:author="Unknown"/>
          <w:rFonts w:ascii="Consolas" w:hAnsi="Consolas" w:cs="Consolas"/>
          <w:color w:val="000000"/>
          <w:sz w:val="23"/>
          <w:szCs w:val="23"/>
        </w:rPr>
      </w:pPr>
      <w:ins w:id="390"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9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92" w:author="Unknown"/>
          <w:rFonts w:ascii="Consolas" w:hAnsi="Consolas" w:cs="Consolas"/>
          <w:color w:val="000000"/>
          <w:sz w:val="23"/>
          <w:szCs w:val="23"/>
        </w:rPr>
      </w:pPr>
      <w:ins w:id="393"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rows; i &gt;= </w:t>
        </w:r>
        <w:r w:rsidRPr="00DF4BC3">
          <w:rPr>
            <w:rFonts w:ascii="Consolas" w:hAnsi="Consolas" w:cs="Consolas"/>
            <w:color w:val="800000"/>
            <w:sz w:val="23"/>
            <w:szCs w:val="23"/>
          </w:rPr>
          <w:t>1</w:t>
        </w:r>
        <w:r w:rsidRPr="00DF4BC3">
          <w:rPr>
            <w:rFonts w:ascii="Consolas" w:hAnsi="Consolas" w:cs="Consolas"/>
            <w:color w:val="000000"/>
            <w:sz w:val="23"/>
            <w:szCs w:val="23"/>
          </w:rPr>
          <w:t>;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94" w:author="Unknown"/>
          <w:rFonts w:ascii="Consolas" w:hAnsi="Consolas" w:cs="Consolas"/>
          <w:color w:val="000000"/>
          <w:sz w:val="23"/>
          <w:szCs w:val="23"/>
        </w:rPr>
      </w:pPr>
      <w:ins w:id="39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96" w:author="Unknown"/>
          <w:rFonts w:ascii="Consolas" w:hAnsi="Consolas" w:cs="Consolas"/>
          <w:color w:val="000000"/>
          <w:sz w:val="23"/>
          <w:szCs w:val="23"/>
        </w:rPr>
      </w:pPr>
      <w:ins w:id="397"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398" w:author="Unknown"/>
          <w:rFonts w:ascii="Consolas" w:hAnsi="Consolas" w:cs="Consolas"/>
          <w:color w:val="000000"/>
          <w:sz w:val="23"/>
          <w:szCs w:val="23"/>
        </w:rPr>
      </w:pPr>
      <w:ins w:id="39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0" w:author="Unknown"/>
          <w:rFonts w:ascii="Consolas" w:hAnsi="Consolas" w:cs="Consolas"/>
          <w:color w:val="000000"/>
          <w:sz w:val="23"/>
          <w:szCs w:val="23"/>
        </w:rPr>
      </w:pPr>
      <w:ins w:id="401"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2" w:author="Unknown"/>
          <w:rFonts w:ascii="Consolas" w:hAnsi="Consolas" w:cs="Consolas"/>
          <w:color w:val="000000"/>
          <w:sz w:val="23"/>
          <w:szCs w:val="23"/>
        </w:rPr>
      </w:pPr>
      <w:ins w:id="40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4" w:author="Unknown"/>
          <w:rFonts w:ascii="Consolas" w:hAnsi="Consolas" w:cs="Consolas"/>
          <w:color w:val="000000"/>
          <w:sz w:val="23"/>
          <w:szCs w:val="23"/>
        </w:rPr>
      </w:pPr>
      <w:ins w:id="405"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6" w:author="Unknown"/>
          <w:rFonts w:ascii="Consolas" w:hAnsi="Consolas" w:cs="Consolas"/>
          <w:color w:val="000000"/>
          <w:sz w:val="23"/>
          <w:szCs w:val="23"/>
        </w:rPr>
      </w:pPr>
      <w:ins w:id="407"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09" w:author="Unknown"/>
          <w:rFonts w:ascii="Consolas" w:hAnsi="Consolas" w:cs="Consolas"/>
          <w:color w:val="000000"/>
          <w:sz w:val="23"/>
          <w:szCs w:val="23"/>
        </w:rPr>
      </w:pPr>
      <w:ins w:id="410"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11" w:author="Unknown"/>
          <w:rFonts w:ascii="Consolas" w:hAnsi="Consolas" w:cs="Consolas"/>
          <w:color w:val="252830"/>
          <w:sz w:val="23"/>
          <w:szCs w:val="23"/>
        </w:rPr>
      </w:pPr>
      <w:ins w:id="412" w:author="Unknown">
        <w:r w:rsidRPr="00DF4BC3">
          <w:rPr>
            <w:rFonts w:ascii="Consolas" w:hAnsi="Consolas" w:cs="Consolas"/>
            <w:color w:val="000000"/>
            <w:sz w:val="23"/>
            <w:szCs w:val="23"/>
          </w:rPr>
          <w:t>}</w:t>
        </w:r>
      </w:ins>
    </w:p>
    <w:p w:rsidR="00794490" w:rsidRPr="00DF4BC3" w:rsidRDefault="00A21A02" w:rsidP="00794490">
      <w:pPr>
        <w:spacing w:before="300" w:after="300"/>
        <w:rPr>
          <w:ins w:id="413" w:author="Unknown"/>
          <w:sz w:val="24"/>
          <w:szCs w:val="24"/>
        </w:rPr>
      </w:pPr>
      <w:ins w:id="414" w:author="Unknown">
        <w:r w:rsidRPr="00A21A02">
          <w:rPr>
            <w:sz w:val="24"/>
            <w:szCs w:val="24"/>
          </w:rPr>
          <w:pict>
            <v:rect id="_x0000_i1038" style="width:0;height:0" o:hralign="center" o:hrstd="t" o:hrnoshade="t" o:hr="t" fillcolor="#252830" stroked="f"/>
          </w:pict>
        </w:r>
      </w:ins>
    </w:p>
    <w:p w:rsidR="00794490" w:rsidRPr="00DF4BC3" w:rsidRDefault="00794490" w:rsidP="00794490">
      <w:pPr>
        <w:shd w:val="clear" w:color="auto" w:fill="FFFFFF"/>
        <w:spacing w:before="168" w:after="60"/>
        <w:outlineLvl w:val="3"/>
        <w:rPr>
          <w:ins w:id="415" w:author="Unknown"/>
          <w:rFonts w:ascii="Arial" w:hAnsi="Arial" w:cs="Arial"/>
          <w:b/>
          <w:bCs/>
          <w:color w:val="252830"/>
          <w:sz w:val="34"/>
          <w:szCs w:val="34"/>
        </w:rPr>
      </w:pPr>
      <w:ins w:id="416" w:author="Unknown">
        <w:r w:rsidRPr="00DF4BC3">
          <w:rPr>
            <w:rFonts w:ascii="Arial" w:hAnsi="Arial" w:cs="Arial"/>
            <w:b/>
            <w:bCs/>
            <w:color w:val="252830"/>
            <w:sz w:val="34"/>
            <w:szCs w:val="34"/>
          </w:rPr>
          <w:t>Example 5: Inverted half pyramid using numbers</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17" w:author="Unknown"/>
          <w:rFonts w:ascii="Consolas" w:hAnsi="Consolas" w:cs="Consolas"/>
          <w:color w:val="252830"/>
          <w:sz w:val="23"/>
          <w:szCs w:val="23"/>
        </w:rPr>
      </w:pPr>
      <w:ins w:id="418" w:author="Unknown">
        <w:r w:rsidRPr="00DF4BC3">
          <w:rPr>
            <w:rFonts w:ascii="Consolas" w:hAnsi="Consolas" w:cs="Consolas"/>
            <w:color w:val="252830"/>
            <w:sz w:val="23"/>
            <w:szCs w:val="23"/>
          </w:rPr>
          <w:t>1 2 3 4 5</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19" w:author="Unknown"/>
          <w:rFonts w:ascii="Consolas" w:hAnsi="Consolas" w:cs="Consolas"/>
          <w:color w:val="252830"/>
          <w:sz w:val="23"/>
          <w:szCs w:val="23"/>
        </w:rPr>
      </w:pPr>
      <w:ins w:id="420" w:author="Unknown">
        <w:r w:rsidRPr="00DF4BC3">
          <w:rPr>
            <w:rFonts w:ascii="Consolas" w:hAnsi="Consolas" w:cs="Consolas"/>
            <w:color w:val="252830"/>
            <w:sz w:val="23"/>
            <w:szCs w:val="23"/>
          </w:rPr>
          <w:t xml:space="preserve">1 2 3 4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21" w:author="Unknown"/>
          <w:rFonts w:ascii="Consolas" w:hAnsi="Consolas" w:cs="Consolas"/>
          <w:color w:val="252830"/>
          <w:sz w:val="23"/>
          <w:szCs w:val="23"/>
        </w:rPr>
      </w:pPr>
      <w:ins w:id="422" w:author="Unknown">
        <w:r w:rsidRPr="00DF4BC3">
          <w:rPr>
            <w:rFonts w:ascii="Consolas" w:hAnsi="Consolas" w:cs="Consolas"/>
            <w:color w:val="252830"/>
            <w:sz w:val="23"/>
            <w:szCs w:val="23"/>
          </w:rPr>
          <w:t>1 2 3</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23" w:author="Unknown"/>
          <w:rFonts w:ascii="Consolas" w:hAnsi="Consolas" w:cs="Consolas"/>
          <w:color w:val="252830"/>
          <w:sz w:val="23"/>
          <w:szCs w:val="23"/>
        </w:rPr>
      </w:pPr>
      <w:ins w:id="424" w:author="Unknown">
        <w:r w:rsidRPr="00DF4BC3">
          <w:rPr>
            <w:rFonts w:ascii="Consolas" w:hAnsi="Consolas" w:cs="Consolas"/>
            <w:color w:val="252830"/>
            <w:sz w:val="23"/>
            <w:szCs w:val="23"/>
          </w:rPr>
          <w:lastRenderedPageBreak/>
          <w:t>1 2</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25" w:author="Unknown"/>
          <w:rFonts w:ascii="Consolas" w:hAnsi="Consolas" w:cs="Consolas"/>
          <w:color w:val="252830"/>
          <w:sz w:val="23"/>
          <w:szCs w:val="23"/>
        </w:rPr>
      </w:pPr>
      <w:ins w:id="426" w:author="Unknown">
        <w:r w:rsidRPr="00DF4BC3">
          <w:rPr>
            <w:rFonts w:ascii="Consolas" w:hAnsi="Consolas" w:cs="Consolas"/>
            <w:color w:val="252830"/>
            <w:sz w:val="23"/>
            <w:szCs w:val="23"/>
          </w:rPr>
          <w:t>1</w:t>
        </w:r>
      </w:ins>
    </w:p>
    <w:p w:rsidR="00794490" w:rsidRPr="00DF4BC3" w:rsidRDefault="00794490" w:rsidP="00794490">
      <w:pPr>
        <w:shd w:val="clear" w:color="auto" w:fill="FFFFFF"/>
        <w:spacing w:before="100" w:beforeAutospacing="1" w:after="336"/>
        <w:rPr>
          <w:ins w:id="427" w:author="Unknown"/>
          <w:rFonts w:ascii="Arial" w:hAnsi="Arial" w:cs="Arial"/>
          <w:color w:val="252830"/>
          <w:sz w:val="24"/>
          <w:szCs w:val="24"/>
        </w:rPr>
      </w:pPr>
      <w:ins w:id="428"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29" w:author="Unknown"/>
          <w:rFonts w:ascii="Consolas" w:hAnsi="Consolas" w:cs="Consolas"/>
          <w:color w:val="000000"/>
          <w:sz w:val="23"/>
          <w:szCs w:val="23"/>
        </w:rPr>
      </w:pPr>
      <w:ins w:id="430"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31" w:author="Unknown"/>
          <w:rFonts w:ascii="Consolas" w:hAnsi="Consolas" w:cs="Consolas"/>
          <w:color w:val="000000"/>
          <w:sz w:val="23"/>
          <w:szCs w:val="23"/>
        </w:rPr>
      </w:pPr>
      <w:ins w:id="432"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33"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34" w:author="Unknown"/>
          <w:rFonts w:ascii="Consolas" w:hAnsi="Consolas" w:cs="Consolas"/>
          <w:color w:val="000000"/>
          <w:sz w:val="23"/>
          <w:szCs w:val="23"/>
        </w:rPr>
      </w:pPr>
      <w:ins w:id="435"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36" w:author="Unknown"/>
          <w:rFonts w:ascii="Consolas" w:hAnsi="Consolas" w:cs="Consolas"/>
          <w:color w:val="000000"/>
          <w:sz w:val="23"/>
          <w:szCs w:val="23"/>
        </w:rPr>
      </w:pPr>
      <w:ins w:id="437"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38" w:author="Unknown"/>
          <w:rFonts w:ascii="Consolas" w:hAnsi="Consolas" w:cs="Consolas"/>
          <w:color w:val="000000"/>
          <w:sz w:val="23"/>
          <w:szCs w:val="23"/>
        </w:rPr>
      </w:pPr>
      <w:ins w:id="439"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0"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1" w:author="Unknown"/>
          <w:rFonts w:ascii="Consolas" w:hAnsi="Consolas" w:cs="Consolas"/>
          <w:color w:val="000000"/>
          <w:sz w:val="23"/>
          <w:szCs w:val="23"/>
        </w:rPr>
      </w:pPr>
      <w:ins w:id="442"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3" w:author="Unknown"/>
          <w:rFonts w:ascii="Consolas" w:hAnsi="Consolas" w:cs="Consolas"/>
          <w:color w:val="000000"/>
          <w:sz w:val="23"/>
          <w:szCs w:val="23"/>
        </w:rPr>
      </w:pPr>
      <w:ins w:id="444"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5"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6" w:author="Unknown"/>
          <w:rFonts w:ascii="Consolas" w:hAnsi="Consolas" w:cs="Consolas"/>
          <w:color w:val="000000"/>
          <w:sz w:val="23"/>
          <w:szCs w:val="23"/>
        </w:rPr>
      </w:pPr>
      <w:ins w:id="447"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rows; i &gt;= </w:t>
        </w:r>
        <w:r w:rsidRPr="00DF4BC3">
          <w:rPr>
            <w:rFonts w:ascii="Consolas" w:hAnsi="Consolas" w:cs="Consolas"/>
            <w:color w:val="800000"/>
            <w:sz w:val="23"/>
            <w:szCs w:val="23"/>
          </w:rPr>
          <w:t>1</w:t>
        </w:r>
        <w:r w:rsidRPr="00DF4BC3">
          <w:rPr>
            <w:rFonts w:ascii="Consolas" w:hAnsi="Consolas" w:cs="Consolas"/>
            <w:color w:val="000000"/>
            <w:sz w:val="23"/>
            <w:szCs w:val="23"/>
          </w:rPr>
          <w:t>;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48" w:author="Unknown"/>
          <w:rFonts w:ascii="Consolas" w:hAnsi="Consolas" w:cs="Consolas"/>
          <w:color w:val="000000"/>
          <w:sz w:val="23"/>
          <w:szCs w:val="23"/>
        </w:rPr>
      </w:pPr>
      <w:ins w:id="44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50" w:author="Unknown"/>
          <w:rFonts w:ascii="Consolas" w:hAnsi="Consolas" w:cs="Consolas"/>
          <w:color w:val="000000"/>
          <w:sz w:val="23"/>
          <w:szCs w:val="23"/>
        </w:rPr>
      </w:pPr>
      <w:ins w:id="451"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52" w:author="Unknown"/>
          <w:rFonts w:ascii="Consolas" w:hAnsi="Consolas" w:cs="Consolas"/>
          <w:color w:val="000000"/>
          <w:sz w:val="23"/>
          <w:szCs w:val="23"/>
        </w:rPr>
      </w:pPr>
      <w:ins w:id="45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54" w:author="Unknown"/>
          <w:rFonts w:ascii="Consolas" w:hAnsi="Consolas" w:cs="Consolas"/>
          <w:color w:val="000000"/>
          <w:sz w:val="23"/>
          <w:szCs w:val="23"/>
        </w:rPr>
      </w:pPr>
      <w:ins w:id="455" w:author="Unknown">
        <w:r w:rsidRPr="00DF4BC3">
          <w:rPr>
            <w:rFonts w:ascii="Consolas" w:hAnsi="Consolas" w:cs="Consolas"/>
            <w:color w:val="000000"/>
            <w:sz w:val="23"/>
            <w:szCs w:val="23"/>
          </w:rPr>
          <w:t>cout&lt;&lt; j &lt;&lt;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56" w:author="Unknown"/>
          <w:rFonts w:ascii="Consolas" w:hAnsi="Consolas" w:cs="Consolas"/>
          <w:color w:val="000000"/>
          <w:sz w:val="23"/>
          <w:szCs w:val="23"/>
        </w:rPr>
      </w:pPr>
      <w:ins w:id="457"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58" w:author="Unknown"/>
          <w:rFonts w:ascii="Consolas" w:hAnsi="Consolas" w:cs="Consolas"/>
          <w:color w:val="000000"/>
          <w:sz w:val="23"/>
          <w:szCs w:val="23"/>
        </w:rPr>
      </w:pPr>
      <w:ins w:id="459"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60" w:author="Unknown"/>
          <w:rFonts w:ascii="Consolas" w:hAnsi="Consolas" w:cs="Consolas"/>
          <w:color w:val="000000"/>
          <w:sz w:val="23"/>
          <w:szCs w:val="23"/>
        </w:rPr>
      </w:pPr>
      <w:ins w:id="461"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6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63" w:author="Unknown"/>
          <w:rFonts w:ascii="Consolas" w:hAnsi="Consolas" w:cs="Consolas"/>
          <w:color w:val="000000"/>
          <w:sz w:val="23"/>
          <w:szCs w:val="23"/>
        </w:rPr>
      </w:pPr>
      <w:ins w:id="464"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65" w:author="Unknown"/>
          <w:rFonts w:ascii="Consolas" w:hAnsi="Consolas" w:cs="Consolas"/>
          <w:color w:val="252830"/>
          <w:sz w:val="23"/>
          <w:szCs w:val="23"/>
        </w:rPr>
      </w:pPr>
      <w:ins w:id="466" w:author="Unknown">
        <w:r w:rsidRPr="00DF4BC3">
          <w:rPr>
            <w:rFonts w:ascii="Consolas" w:hAnsi="Consolas" w:cs="Consolas"/>
            <w:color w:val="000000"/>
            <w:sz w:val="23"/>
            <w:szCs w:val="23"/>
          </w:rPr>
          <w:t>}</w:t>
        </w:r>
      </w:ins>
    </w:p>
    <w:p w:rsidR="00794490" w:rsidRPr="00DF4BC3" w:rsidRDefault="00794490" w:rsidP="00794490">
      <w:pPr>
        <w:shd w:val="clear" w:color="auto" w:fill="FFFFFF"/>
        <w:spacing w:before="192" w:after="108"/>
        <w:outlineLvl w:val="1"/>
        <w:rPr>
          <w:ins w:id="467" w:author="Unknown"/>
          <w:rFonts w:ascii="Arial" w:hAnsi="Arial" w:cs="Arial"/>
          <w:b/>
          <w:bCs/>
          <w:color w:val="252830"/>
          <w:sz w:val="46"/>
          <w:szCs w:val="46"/>
        </w:rPr>
      </w:pPr>
      <w:bookmarkStart w:id="468" w:name="pyramid"/>
      <w:bookmarkEnd w:id="468"/>
      <w:ins w:id="469" w:author="Unknown">
        <w:r w:rsidRPr="00DF4BC3">
          <w:rPr>
            <w:rFonts w:ascii="Arial" w:hAnsi="Arial" w:cs="Arial"/>
            <w:b/>
            <w:bCs/>
            <w:color w:val="252830"/>
            <w:sz w:val="46"/>
            <w:szCs w:val="46"/>
          </w:rPr>
          <w:t>Programs to display pyramid and inverted pyramid using * and digits</w:t>
        </w:r>
      </w:ins>
    </w:p>
    <w:p w:rsidR="00794490" w:rsidRPr="00DF4BC3" w:rsidRDefault="00A21A02" w:rsidP="00794490">
      <w:pPr>
        <w:spacing w:before="300" w:after="300"/>
        <w:rPr>
          <w:ins w:id="470" w:author="Unknown"/>
          <w:sz w:val="24"/>
          <w:szCs w:val="24"/>
        </w:rPr>
      </w:pPr>
      <w:ins w:id="471" w:author="Unknown">
        <w:r w:rsidRPr="00A21A02">
          <w:rPr>
            <w:sz w:val="24"/>
            <w:szCs w:val="24"/>
          </w:rPr>
          <w:lastRenderedPageBreak/>
          <w:pict>
            <v:rect id="_x0000_i1039" style="width:0;height:0" o:hralign="center" o:hrstd="t" o:hrnoshade="t" o:hr="t" fillcolor="#252830" stroked="f"/>
          </w:pict>
        </w:r>
      </w:ins>
    </w:p>
    <w:p w:rsidR="00794490" w:rsidRPr="00DF4BC3" w:rsidRDefault="00794490" w:rsidP="00794490">
      <w:pPr>
        <w:shd w:val="clear" w:color="auto" w:fill="FFFFFF"/>
        <w:spacing w:before="168" w:after="60"/>
        <w:outlineLvl w:val="3"/>
        <w:rPr>
          <w:ins w:id="472" w:author="Unknown"/>
          <w:rFonts w:ascii="Arial" w:hAnsi="Arial" w:cs="Arial"/>
          <w:b/>
          <w:bCs/>
          <w:color w:val="252830"/>
          <w:sz w:val="34"/>
          <w:szCs w:val="34"/>
        </w:rPr>
      </w:pPr>
      <w:ins w:id="473" w:author="Unknown">
        <w:r w:rsidRPr="00DF4BC3">
          <w:rPr>
            <w:rFonts w:ascii="Arial" w:hAnsi="Arial" w:cs="Arial"/>
            <w:b/>
            <w:bCs/>
            <w:color w:val="252830"/>
            <w:sz w:val="34"/>
            <w:szCs w:val="34"/>
          </w:rPr>
          <w:t>Example 6: Program to print full pyramid using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74" w:author="Unknown"/>
          <w:rFonts w:ascii="Consolas" w:hAnsi="Consolas" w:cs="Consolas"/>
          <w:color w:val="252830"/>
          <w:sz w:val="23"/>
          <w:szCs w:val="23"/>
        </w:rPr>
      </w:pPr>
      <w:ins w:id="475" w:author="Unknown">
        <w:r w:rsidRPr="00DF4BC3">
          <w:rPr>
            <w:rFonts w:ascii="Consolas" w:hAnsi="Consolas" w:cs="Consolas"/>
            <w:color w:val="252830"/>
            <w:sz w:val="23"/>
            <w:szCs w:val="23"/>
          </w:rPr>
          <w:t xml:space="preserve">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76" w:author="Unknown"/>
          <w:rFonts w:ascii="Consolas" w:hAnsi="Consolas" w:cs="Consolas"/>
          <w:color w:val="252830"/>
          <w:sz w:val="23"/>
          <w:szCs w:val="23"/>
        </w:rPr>
      </w:pPr>
      <w:ins w:id="477" w:author="Unknown">
        <w:r w:rsidRPr="00DF4BC3">
          <w:rPr>
            <w:rFonts w:ascii="Consolas" w:hAnsi="Consolas" w:cs="Consolas"/>
            <w:color w:val="252830"/>
            <w:sz w:val="23"/>
            <w:szCs w:val="23"/>
          </w:rPr>
          <w:t xml:space="preserve">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78" w:author="Unknown"/>
          <w:rFonts w:ascii="Consolas" w:hAnsi="Consolas" w:cs="Consolas"/>
          <w:color w:val="252830"/>
          <w:sz w:val="23"/>
          <w:szCs w:val="23"/>
        </w:rPr>
      </w:pPr>
      <w:ins w:id="479" w:author="Unknown">
        <w:r w:rsidRPr="00DF4BC3">
          <w:rPr>
            <w:rFonts w:ascii="Consolas" w:hAnsi="Consolas" w:cs="Consolas"/>
            <w:color w:val="252830"/>
            <w:sz w:val="23"/>
            <w:szCs w:val="23"/>
          </w:rPr>
          <w:t xml:space="preserve">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80" w:author="Unknown"/>
          <w:rFonts w:ascii="Consolas" w:hAnsi="Consolas" w:cs="Consolas"/>
          <w:color w:val="252830"/>
          <w:sz w:val="23"/>
          <w:szCs w:val="23"/>
        </w:rPr>
      </w:pPr>
      <w:ins w:id="481" w:author="Unknown">
        <w:r w:rsidRPr="00DF4BC3">
          <w:rPr>
            <w:rFonts w:ascii="Consolas" w:hAnsi="Consolas" w:cs="Consolas"/>
            <w:color w:val="252830"/>
            <w:sz w:val="23"/>
            <w:szCs w:val="23"/>
          </w:rPr>
          <w:t xml:space="preserve">  * *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482" w:author="Unknown"/>
          <w:rFonts w:ascii="Consolas" w:hAnsi="Consolas" w:cs="Consolas"/>
          <w:color w:val="252830"/>
          <w:sz w:val="23"/>
          <w:szCs w:val="23"/>
        </w:rPr>
      </w:pPr>
      <w:ins w:id="483" w:author="Unknown">
        <w:r w:rsidRPr="00DF4BC3">
          <w:rPr>
            <w:rFonts w:ascii="Consolas" w:hAnsi="Consolas" w:cs="Consolas"/>
            <w:color w:val="252830"/>
            <w:sz w:val="23"/>
            <w:szCs w:val="23"/>
          </w:rPr>
          <w:t>* * * * * * * * *</w:t>
        </w:r>
      </w:ins>
    </w:p>
    <w:p w:rsidR="00794490" w:rsidRPr="00DF4BC3" w:rsidRDefault="00794490" w:rsidP="00794490">
      <w:pPr>
        <w:shd w:val="clear" w:color="auto" w:fill="FFFFFF"/>
        <w:spacing w:before="100" w:beforeAutospacing="1" w:after="336"/>
        <w:rPr>
          <w:ins w:id="484" w:author="Unknown"/>
          <w:rFonts w:ascii="Arial" w:hAnsi="Arial" w:cs="Arial"/>
          <w:color w:val="252830"/>
          <w:sz w:val="24"/>
          <w:szCs w:val="24"/>
        </w:rPr>
      </w:pPr>
      <w:ins w:id="485"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86" w:author="Unknown"/>
          <w:rFonts w:ascii="Consolas" w:hAnsi="Consolas" w:cs="Consolas"/>
          <w:color w:val="000000"/>
          <w:sz w:val="23"/>
          <w:szCs w:val="23"/>
        </w:rPr>
      </w:pPr>
      <w:ins w:id="487"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88" w:author="Unknown"/>
          <w:rFonts w:ascii="Consolas" w:hAnsi="Consolas" w:cs="Consolas"/>
          <w:color w:val="000000"/>
          <w:sz w:val="23"/>
          <w:szCs w:val="23"/>
        </w:rPr>
      </w:pPr>
      <w:ins w:id="489"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0"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1" w:author="Unknown"/>
          <w:rFonts w:ascii="Consolas" w:hAnsi="Consolas" w:cs="Consolas"/>
          <w:color w:val="000000"/>
          <w:sz w:val="23"/>
          <w:szCs w:val="23"/>
        </w:rPr>
      </w:pPr>
      <w:ins w:id="492"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3" w:author="Unknown"/>
          <w:rFonts w:ascii="Consolas" w:hAnsi="Consolas" w:cs="Consolas"/>
          <w:color w:val="000000"/>
          <w:sz w:val="23"/>
          <w:szCs w:val="23"/>
        </w:rPr>
      </w:pPr>
      <w:ins w:id="494"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5" w:author="Unknown"/>
          <w:rFonts w:ascii="Consolas" w:hAnsi="Consolas" w:cs="Consolas"/>
          <w:color w:val="000000"/>
          <w:sz w:val="23"/>
          <w:szCs w:val="23"/>
        </w:rPr>
      </w:pPr>
      <w:ins w:id="496"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498" w:author="Unknown"/>
          <w:rFonts w:ascii="Consolas" w:hAnsi="Consolas" w:cs="Consolas"/>
          <w:color w:val="000000"/>
          <w:sz w:val="23"/>
          <w:szCs w:val="23"/>
        </w:rPr>
      </w:pPr>
      <w:ins w:id="499"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0" w:author="Unknown"/>
          <w:rFonts w:ascii="Consolas" w:hAnsi="Consolas" w:cs="Consolas"/>
          <w:color w:val="000000"/>
          <w:sz w:val="23"/>
          <w:szCs w:val="23"/>
        </w:rPr>
      </w:pPr>
      <w:ins w:id="501"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3" w:author="Unknown"/>
          <w:rFonts w:ascii="Consolas" w:hAnsi="Consolas" w:cs="Consolas"/>
          <w:color w:val="000000"/>
          <w:sz w:val="23"/>
          <w:szCs w:val="23"/>
        </w:rPr>
      </w:pPr>
      <w:ins w:id="504"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xml:space="preserve">, k = </w:t>
        </w:r>
        <w:r w:rsidRPr="00DF4BC3">
          <w:rPr>
            <w:rFonts w:ascii="Consolas" w:hAnsi="Consolas" w:cs="Consolas"/>
            <w:color w:val="800000"/>
            <w:sz w:val="23"/>
            <w:szCs w:val="23"/>
          </w:rPr>
          <w:t>0</w:t>
        </w:r>
        <w:r w:rsidRPr="00DF4BC3">
          <w:rPr>
            <w:rFonts w:ascii="Consolas" w:hAnsi="Consolas" w:cs="Consolas"/>
            <w:color w:val="000000"/>
            <w:sz w:val="23"/>
            <w:szCs w:val="23"/>
          </w:rPr>
          <w:t xml:space="preserve">; i &lt;= rows; ++i, k = </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5" w:author="Unknown"/>
          <w:rFonts w:ascii="Consolas" w:hAnsi="Consolas" w:cs="Consolas"/>
          <w:color w:val="000000"/>
          <w:sz w:val="23"/>
          <w:szCs w:val="23"/>
        </w:rPr>
      </w:pPr>
      <w:ins w:id="506"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7" w:author="Unknown"/>
          <w:rFonts w:ascii="Consolas" w:hAnsi="Consolas" w:cs="Consolas"/>
          <w:color w:val="000000"/>
          <w:sz w:val="23"/>
          <w:szCs w:val="23"/>
        </w:rPr>
      </w:pPr>
      <w:ins w:id="508" w:author="Unknown">
        <w:r w:rsidRPr="00DF4BC3">
          <w:rPr>
            <w:rFonts w:ascii="Consolas" w:hAnsi="Consolas" w:cs="Consolas"/>
            <w:color w:val="00008B"/>
            <w:sz w:val="23"/>
            <w:szCs w:val="23"/>
          </w:rPr>
          <w:t>for</w:t>
        </w:r>
        <w:r w:rsidRPr="00DF4BC3">
          <w:rPr>
            <w:rFonts w:ascii="Consolas" w:hAnsi="Consolas" w:cs="Consolas"/>
            <w:color w:val="000000"/>
            <w:sz w:val="23"/>
            <w:szCs w:val="23"/>
          </w:rPr>
          <w:t xml:space="preserve">(space = </w:t>
        </w:r>
        <w:r w:rsidRPr="00DF4BC3">
          <w:rPr>
            <w:rFonts w:ascii="Consolas" w:hAnsi="Consolas" w:cs="Consolas"/>
            <w:color w:val="800000"/>
            <w:sz w:val="23"/>
            <w:szCs w:val="23"/>
          </w:rPr>
          <w:t>1</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09" w:author="Unknown"/>
          <w:rFonts w:ascii="Consolas" w:hAnsi="Consolas" w:cs="Consolas"/>
          <w:color w:val="000000"/>
          <w:sz w:val="23"/>
          <w:szCs w:val="23"/>
        </w:rPr>
      </w:pPr>
      <w:ins w:id="51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11" w:author="Unknown"/>
          <w:rFonts w:ascii="Consolas" w:hAnsi="Consolas" w:cs="Consolas"/>
          <w:color w:val="000000"/>
          <w:sz w:val="23"/>
          <w:szCs w:val="23"/>
        </w:rPr>
      </w:pPr>
      <w:ins w:id="512"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13" w:author="Unknown"/>
          <w:rFonts w:ascii="Consolas" w:hAnsi="Consolas" w:cs="Consolas"/>
          <w:color w:val="000000"/>
          <w:sz w:val="23"/>
          <w:szCs w:val="23"/>
        </w:rPr>
      </w:pPr>
      <w:ins w:id="514"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15"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16" w:author="Unknown"/>
          <w:rFonts w:ascii="Consolas" w:hAnsi="Consolas" w:cs="Consolas"/>
          <w:color w:val="000000"/>
          <w:sz w:val="23"/>
          <w:szCs w:val="23"/>
        </w:rPr>
      </w:pPr>
      <w:ins w:id="517" w:author="Unknown">
        <w:r w:rsidRPr="00DF4BC3">
          <w:rPr>
            <w:rFonts w:ascii="Consolas" w:hAnsi="Consolas" w:cs="Consolas"/>
            <w:color w:val="00008B"/>
            <w:sz w:val="23"/>
            <w:szCs w:val="23"/>
          </w:rPr>
          <w:lastRenderedPageBreak/>
          <w:t>while</w:t>
        </w:r>
        <w:r w:rsidRPr="00DF4BC3">
          <w:rPr>
            <w:rFonts w:ascii="Consolas" w:hAnsi="Consolas" w:cs="Consolas"/>
            <w:color w:val="000000"/>
            <w:sz w:val="23"/>
            <w:szCs w:val="23"/>
          </w:rPr>
          <w:t xml:space="preserve">(k != </w:t>
        </w:r>
        <w:r w:rsidRPr="00DF4BC3">
          <w:rPr>
            <w:rFonts w:ascii="Consolas" w:hAnsi="Consolas" w:cs="Consolas"/>
            <w:color w:val="800000"/>
            <w:sz w:val="23"/>
            <w:szCs w:val="23"/>
          </w:rPr>
          <w:t>2</w:t>
        </w:r>
        <w:r w:rsidRPr="00DF4BC3">
          <w:rPr>
            <w:rFonts w:ascii="Consolas" w:hAnsi="Consolas" w:cs="Consolas"/>
            <w:color w:val="000000"/>
            <w:sz w:val="23"/>
            <w:szCs w:val="23"/>
          </w:rPr>
          <w:t>*i-</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18" w:author="Unknown"/>
          <w:rFonts w:ascii="Consolas" w:hAnsi="Consolas" w:cs="Consolas"/>
          <w:color w:val="000000"/>
          <w:sz w:val="23"/>
          <w:szCs w:val="23"/>
        </w:rPr>
      </w:pPr>
      <w:ins w:id="51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20" w:author="Unknown"/>
          <w:rFonts w:ascii="Consolas" w:hAnsi="Consolas" w:cs="Consolas"/>
          <w:color w:val="000000"/>
          <w:sz w:val="23"/>
          <w:szCs w:val="23"/>
        </w:rPr>
      </w:pPr>
      <w:ins w:id="521"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22" w:author="Unknown"/>
          <w:rFonts w:ascii="Consolas" w:hAnsi="Consolas" w:cs="Consolas"/>
          <w:color w:val="000000"/>
          <w:sz w:val="23"/>
          <w:szCs w:val="23"/>
        </w:rPr>
      </w:pPr>
      <w:ins w:id="523" w:author="Unknown">
        <w:r w:rsidRPr="00DF4BC3">
          <w:rPr>
            <w:rFonts w:ascii="Consolas" w:hAnsi="Consolas" w:cs="Consolas"/>
            <w:color w:val="000000"/>
            <w:sz w:val="23"/>
            <w:szCs w:val="23"/>
          </w:rPr>
          <w:t xml:space="preserve">            ++k;</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24" w:author="Unknown"/>
          <w:rFonts w:ascii="Consolas" w:hAnsi="Consolas" w:cs="Consolas"/>
          <w:color w:val="000000"/>
          <w:sz w:val="23"/>
          <w:szCs w:val="23"/>
        </w:rPr>
      </w:pPr>
      <w:ins w:id="52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26" w:author="Unknown"/>
          <w:rFonts w:ascii="Consolas" w:hAnsi="Consolas" w:cs="Consolas"/>
          <w:color w:val="000000"/>
          <w:sz w:val="23"/>
          <w:szCs w:val="23"/>
        </w:rPr>
      </w:pPr>
      <w:ins w:id="527"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28" w:author="Unknown"/>
          <w:rFonts w:ascii="Consolas" w:hAnsi="Consolas" w:cs="Consolas"/>
          <w:color w:val="000000"/>
          <w:sz w:val="23"/>
          <w:szCs w:val="23"/>
        </w:rPr>
      </w:pPr>
      <w:ins w:id="529" w:author="Unknown">
        <w:r w:rsidRPr="00DF4BC3">
          <w:rPr>
            <w:rFonts w:ascii="Consolas" w:hAnsi="Consolas" w:cs="Consolas"/>
            <w:color w:val="000000"/>
            <w:sz w:val="23"/>
            <w:szCs w:val="23"/>
          </w:rPr>
          <w:t xml:space="preserve">    }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30" w:author="Unknown"/>
          <w:rFonts w:ascii="Consolas" w:hAnsi="Consolas" w:cs="Consolas"/>
          <w:color w:val="000000"/>
          <w:sz w:val="23"/>
          <w:szCs w:val="23"/>
        </w:rPr>
      </w:pPr>
      <w:ins w:id="531"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32" w:author="Unknown"/>
          <w:rFonts w:ascii="Consolas" w:hAnsi="Consolas" w:cs="Consolas"/>
          <w:color w:val="252830"/>
          <w:sz w:val="23"/>
          <w:szCs w:val="23"/>
        </w:rPr>
      </w:pPr>
      <w:ins w:id="533" w:author="Unknown">
        <w:r w:rsidRPr="00DF4BC3">
          <w:rPr>
            <w:rFonts w:ascii="Consolas" w:hAnsi="Consolas" w:cs="Consolas"/>
            <w:color w:val="000000"/>
            <w:sz w:val="23"/>
            <w:szCs w:val="23"/>
          </w:rPr>
          <w:t>}</w:t>
        </w:r>
      </w:ins>
    </w:p>
    <w:p w:rsidR="00794490" w:rsidRPr="00DF4BC3" w:rsidRDefault="00A21A02" w:rsidP="00794490">
      <w:pPr>
        <w:spacing w:before="300" w:after="300"/>
        <w:rPr>
          <w:ins w:id="534" w:author="Unknown"/>
          <w:sz w:val="24"/>
          <w:szCs w:val="24"/>
        </w:rPr>
      </w:pPr>
      <w:ins w:id="535" w:author="Unknown">
        <w:r w:rsidRPr="00A21A02">
          <w:rPr>
            <w:sz w:val="24"/>
            <w:szCs w:val="24"/>
          </w:rPr>
          <w:pict>
            <v:rect id="_x0000_i1040" style="width:0;height:0" o:hralign="center" o:hrstd="t" o:hrnoshade="t" o:hr="t" fillcolor="#252830" stroked="f"/>
          </w:pict>
        </w:r>
      </w:ins>
    </w:p>
    <w:p w:rsidR="00794490" w:rsidRPr="00DF4BC3" w:rsidRDefault="00794490" w:rsidP="00794490">
      <w:pPr>
        <w:shd w:val="clear" w:color="auto" w:fill="FFFFFF"/>
        <w:spacing w:before="168" w:after="60"/>
        <w:outlineLvl w:val="3"/>
        <w:rPr>
          <w:ins w:id="536" w:author="Unknown"/>
          <w:rFonts w:ascii="Arial" w:hAnsi="Arial" w:cs="Arial"/>
          <w:b/>
          <w:bCs/>
          <w:color w:val="252830"/>
          <w:sz w:val="34"/>
          <w:szCs w:val="34"/>
        </w:rPr>
      </w:pPr>
      <w:ins w:id="537" w:author="Unknown">
        <w:r w:rsidRPr="00DF4BC3">
          <w:rPr>
            <w:rFonts w:ascii="Arial" w:hAnsi="Arial" w:cs="Arial"/>
            <w:b/>
            <w:bCs/>
            <w:color w:val="252830"/>
            <w:sz w:val="34"/>
            <w:szCs w:val="34"/>
          </w:rPr>
          <w:t>Example 7: Program to print pyramid using numbers</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538" w:author="Unknown"/>
          <w:rFonts w:ascii="Consolas" w:hAnsi="Consolas" w:cs="Consolas"/>
          <w:color w:val="252830"/>
          <w:sz w:val="23"/>
          <w:szCs w:val="23"/>
        </w:rPr>
      </w:pPr>
      <w:ins w:id="539" w:author="Unknown">
        <w:r w:rsidRPr="00DF4BC3">
          <w:rPr>
            <w:rFonts w:ascii="Consolas" w:hAnsi="Consolas" w:cs="Consolas"/>
            <w:color w:val="252830"/>
            <w:sz w:val="23"/>
            <w:szCs w:val="23"/>
          </w:rPr>
          <w:t xml:space="preserve">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540" w:author="Unknown"/>
          <w:rFonts w:ascii="Consolas" w:hAnsi="Consolas" w:cs="Consolas"/>
          <w:color w:val="252830"/>
          <w:sz w:val="23"/>
          <w:szCs w:val="23"/>
        </w:rPr>
      </w:pPr>
      <w:ins w:id="541" w:author="Unknown">
        <w:r w:rsidRPr="00DF4BC3">
          <w:rPr>
            <w:rFonts w:ascii="Consolas" w:hAnsi="Consolas" w:cs="Consolas"/>
            <w:color w:val="252830"/>
            <w:sz w:val="23"/>
            <w:szCs w:val="23"/>
          </w:rPr>
          <w:t xml:space="preserve">      2 3 2</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542" w:author="Unknown"/>
          <w:rFonts w:ascii="Consolas" w:hAnsi="Consolas" w:cs="Consolas"/>
          <w:color w:val="252830"/>
          <w:sz w:val="23"/>
          <w:szCs w:val="23"/>
        </w:rPr>
      </w:pPr>
      <w:ins w:id="543" w:author="Unknown">
        <w:r w:rsidRPr="00DF4BC3">
          <w:rPr>
            <w:rFonts w:ascii="Consolas" w:hAnsi="Consolas" w:cs="Consolas"/>
            <w:color w:val="252830"/>
            <w:sz w:val="23"/>
            <w:szCs w:val="23"/>
          </w:rPr>
          <w:t xml:space="preserve">    3 4 5 4 3</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544" w:author="Unknown"/>
          <w:rFonts w:ascii="Consolas" w:hAnsi="Consolas" w:cs="Consolas"/>
          <w:color w:val="252830"/>
          <w:sz w:val="23"/>
          <w:szCs w:val="23"/>
        </w:rPr>
      </w:pPr>
      <w:ins w:id="545" w:author="Unknown">
        <w:r w:rsidRPr="00DF4BC3">
          <w:rPr>
            <w:rFonts w:ascii="Consolas" w:hAnsi="Consolas" w:cs="Consolas"/>
            <w:color w:val="252830"/>
            <w:sz w:val="23"/>
            <w:szCs w:val="23"/>
          </w:rPr>
          <w:t xml:space="preserve">  4 5 6 7 6 5 4</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546" w:author="Unknown"/>
          <w:rFonts w:ascii="Consolas" w:hAnsi="Consolas" w:cs="Consolas"/>
          <w:color w:val="252830"/>
          <w:sz w:val="23"/>
          <w:szCs w:val="23"/>
        </w:rPr>
      </w:pPr>
      <w:ins w:id="547" w:author="Unknown">
        <w:r w:rsidRPr="00DF4BC3">
          <w:rPr>
            <w:rFonts w:ascii="Consolas" w:hAnsi="Consolas" w:cs="Consolas"/>
            <w:color w:val="252830"/>
            <w:sz w:val="23"/>
            <w:szCs w:val="23"/>
          </w:rPr>
          <w:t>5 6 7 8 9 8 7 6 5</w:t>
        </w:r>
      </w:ins>
    </w:p>
    <w:p w:rsidR="00794490" w:rsidRPr="00DF4BC3" w:rsidRDefault="00794490" w:rsidP="00794490">
      <w:pPr>
        <w:shd w:val="clear" w:color="auto" w:fill="FFFFFF"/>
        <w:spacing w:before="100" w:beforeAutospacing="1" w:after="336"/>
        <w:rPr>
          <w:ins w:id="548" w:author="Unknown"/>
          <w:rFonts w:ascii="Arial" w:hAnsi="Arial" w:cs="Arial"/>
          <w:color w:val="252830"/>
          <w:sz w:val="24"/>
          <w:szCs w:val="24"/>
        </w:rPr>
      </w:pPr>
      <w:ins w:id="549"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0" w:author="Unknown"/>
          <w:rFonts w:ascii="Consolas" w:hAnsi="Consolas" w:cs="Consolas"/>
          <w:color w:val="000000"/>
          <w:sz w:val="23"/>
          <w:szCs w:val="23"/>
        </w:rPr>
      </w:pPr>
      <w:ins w:id="551"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2" w:author="Unknown"/>
          <w:rFonts w:ascii="Consolas" w:hAnsi="Consolas" w:cs="Consolas"/>
          <w:color w:val="000000"/>
          <w:sz w:val="23"/>
          <w:szCs w:val="23"/>
        </w:rPr>
      </w:pPr>
      <w:ins w:id="553"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5" w:author="Unknown"/>
          <w:rFonts w:ascii="Consolas" w:hAnsi="Consolas" w:cs="Consolas"/>
          <w:color w:val="000000"/>
          <w:sz w:val="23"/>
          <w:szCs w:val="23"/>
        </w:rPr>
      </w:pPr>
      <w:ins w:id="556"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7" w:author="Unknown"/>
          <w:rFonts w:ascii="Consolas" w:hAnsi="Consolas" w:cs="Consolas"/>
          <w:color w:val="000000"/>
          <w:sz w:val="23"/>
          <w:szCs w:val="23"/>
        </w:rPr>
      </w:pPr>
      <w:ins w:id="558"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59" w:author="Unknown"/>
          <w:rFonts w:ascii="Consolas" w:hAnsi="Consolas" w:cs="Consolas"/>
          <w:color w:val="000000"/>
          <w:sz w:val="23"/>
          <w:szCs w:val="23"/>
        </w:rPr>
      </w:pPr>
      <w:ins w:id="560"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 count = </w:t>
        </w:r>
        <w:r w:rsidRPr="00DF4BC3">
          <w:rPr>
            <w:rFonts w:ascii="Consolas" w:hAnsi="Consolas" w:cs="Consolas"/>
            <w:color w:val="800000"/>
            <w:sz w:val="23"/>
            <w:szCs w:val="23"/>
          </w:rPr>
          <w:t>0</w:t>
        </w:r>
        <w:r w:rsidRPr="00DF4BC3">
          <w:rPr>
            <w:rFonts w:ascii="Consolas" w:hAnsi="Consolas" w:cs="Consolas"/>
            <w:color w:val="000000"/>
            <w:sz w:val="23"/>
            <w:szCs w:val="23"/>
          </w:rPr>
          <w:t xml:space="preserve">, count1 = </w:t>
        </w:r>
        <w:r w:rsidRPr="00DF4BC3">
          <w:rPr>
            <w:rFonts w:ascii="Consolas" w:hAnsi="Consolas" w:cs="Consolas"/>
            <w:color w:val="800000"/>
            <w:sz w:val="23"/>
            <w:szCs w:val="23"/>
          </w:rPr>
          <w:t>0</w:t>
        </w:r>
        <w:r w:rsidRPr="00DF4BC3">
          <w:rPr>
            <w:rFonts w:ascii="Consolas" w:hAnsi="Consolas" w:cs="Consolas"/>
            <w:color w:val="000000"/>
            <w:sz w:val="23"/>
            <w:szCs w:val="23"/>
          </w:rPr>
          <w:t xml:space="preserve">, k = </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2" w:author="Unknown"/>
          <w:rFonts w:ascii="Consolas" w:hAnsi="Consolas" w:cs="Consolas"/>
          <w:color w:val="000000"/>
          <w:sz w:val="23"/>
          <w:szCs w:val="23"/>
        </w:rPr>
      </w:pPr>
      <w:ins w:id="563" w:author="Unknown">
        <w:r w:rsidRPr="00DF4BC3">
          <w:rPr>
            <w:rFonts w:ascii="Consolas" w:hAnsi="Consolas" w:cs="Consolas"/>
            <w:color w:val="000000"/>
            <w:sz w:val="23"/>
            <w:szCs w:val="23"/>
          </w:rPr>
          <w:lastRenderedPageBreak/>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4" w:author="Unknown"/>
          <w:rFonts w:ascii="Consolas" w:hAnsi="Consolas" w:cs="Consolas"/>
          <w:color w:val="000000"/>
          <w:sz w:val="23"/>
          <w:szCs w:val="23"/>
        </w:rPr>
      </w:pPr>
      <w:ins w:id="565"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6"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7" w:author="Unknown"/>
          <w:rFonts w:ascii="Consolas" w:hAnsi="Consolas" w:cs="Consolas"/>
          <w:color w:val="000000"/>
          <w:sz w:val="23"/>
          <w:szCs w:val="23"/>
        </w:rPr>
      </w:pPr>
      <w:ins w:id="568"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69" w:author="Unknown"/>
          <w:rFonts w:ascii="Consolas" w:hAnsi="Consolas" w:cs="Consolas"/>
          <w:color w:val="000000"/>
          <w:sz w:val="23"/>
          <w:szCs w:val="23"/>
        </w:rPr>
      </w:pPr>
      <w:ins w:id="57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71" w:author="Unknown"/>
          <w:rFonts w:ascii="Consolas" w:hAnsi="Consolas" w:cs="Consolas"/>
          <w:color w:val="000000"/>
          <w:sz w:val="23"/>
          <w:szCs w:val="23"/>
        </w:rPr>
      </w:pPr>
      <w:ins w:id="572"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 </w:t>
        </w:r>
        <w:r w:rsidRPr="00DF4BC3">
          <w:rPr>
            <w:rFonts w:ascii="Consolas" w:hAnsi="Consolas" w:cs="Consolas"/>
            <w:color w:val="800000"/>
            <w:sz w:val="23"/>
            <w:szCs w:val="23"/>
          </w:rPr>
          <w:t>1</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73" w:author="Unknown"/>
          <w:rFonts w:ascii="Consolas" w:hAnsi="Consolas" w:cs="Consolas"/>
          <w:color w:val="000000"/>
          <w:sz w:val="23"/>
          <w:szCs w:val="23"/>
        </w:rPr>
      </w:pPr>
      <w:ins w:id="574"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75" w:author="Unknown"/>
          <w:rFonts w:ascii="Consolas" w:hAnsi="Consolas" w:cs="Consolas"/>
          <w:color w:val="000000"/>
          <w:sz w:val="23"/>
          <w:szCs w:val="23"/>
        </w:rPr>
      </w:pPr>
      <w:ins w:id="576"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77" w:author="Unknown"/>
          <w:rFonts w:ascii="Consolas" w:hAnsi="Consolas" w:cs="Consolas"/>
          <w:color w:val="000000"/>
          <w:sz w:val="23"/>
          <w:szCs w:val="23"/>
        </w:rPr>
      </w:pPr>
      <w:ins w:id="578" w:author="Unknown">
        <w:r w:rsidRPr="00DF4BC3">
          <w:rPr>
            <w:rFonts w:ascii="Consolas" w:hAnsi="Consolas" w:cs="Consolas"/>
            <w:color w:val="000000"/>
            <w:sz w:val="23"/>
            <w:szCs w:val="23"/>
          </w:rPr>
          <w:t xml:space="preserve">            ++count;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79" w:author="Unknown"/>
          <w:rFonts w:ascii="Consolas" w:hAnsi="Consolas" w:cs="Consolas"/>
          <w:color w:val="000000"/>
          <w:sz w:val="23"/>
          <w:szCs w:val="23"/>
        </w:rPr>
      </w:pPr>
      <w:ins w:id="58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8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82" w:author="Unknown"/>
          <w:rFonts w:ascii="Consolas" w:hAnsi="Consolas" w:cs="Consolas"/>
          <w:color w:val="000000"/>
          <w:sz w:val="23"/>
          <w:szCs w:val="23"/>
        </w:rPr>
      </w:pPr>
      <w:ins w:id="583" w:author="Unknown">
        <w:r w:rsidRPr="00DF4BC3">
          <w:rPr>
            <w:rFonts w:ascii="Consolas" w:hAnsi="Consolas" w:cs="Consolas"/>
            <w:color w:val="00008B"/>
            <w:sz w:val="23"/>
            <w:szCs w:val="23"/>
          </w:rPr>
          <w:t>while</w:t>
        </w:r>
        <w:r w:rsidRPr="00DF4BC3">
          <w:rPr>
            <w:rFonts w:ascii="Consolas" w:hAnsi="Consolas" w:cs="Consolas"/>
            <w:color w:val="000000"/>
            <w:sz w:val="23"/>
            <w:szCs w:val="23"/>
          </w:rPr>
          <w:t xml:space="preserve">(k != </w:t>
        </w:r>
        <w:r w:rsidRPr="00DF4BC3">
          <w:rPr>
            <w:rFonts w:ascii="Consolas" w:hAnsi="Consolas" w:cs="Consolas"/>
            <w:color w:val="800000"/>
            <w:sz w:val="23"/>
            <w:szCs w:val="23"/>
          </w:rPr>
          <w:t>2</w:t>
        </w:r>
        <w:r w:rsidRPr="00DF4BC3">
          <w:rPr>
            <w:rFonts w:ascii="Consolas" w:hAnsi="Consolas" w:cs="Consolas"/>
            <w:color w:val="000000"/>
            <w:sz w:val="23"/>
            <w:szCs w:val="23"/>
          </w:rPr>
          <w:t>*i-</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84" w:author="Unknown"/>
          <w:rFonts w:ascii="Consolas" w:hAnsi="Consolas" w:cs="Consolas"/>
          <w:color w:val="000000"/>
          <w:sz w:val="23"/>
          <w:szCs w:val="23"/>
        </w:rPr>
      </w:pPr>
      <w:ins w:id="58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86" w:author="Unknown"/>
          <w:rFonts w:ascii="Consolas" w:hAnsi="Consolas" w:cs="Consolas"/>
          <w:color w:val="000000"/>
          <w:sz w:val="23"/>
          <w:szCs w:val="23"/>
        </w:rPr>
      </w:pPr>
      <w:ins w:id="587" w:author="Unknown">
        <w:r w:rsidRPr="00DF4BC3">
          <w:rPr>
            <w:rFonts w:ascii="Consolas" w:hAnsi="Consolas" w:cs="Consolas"/>
            <w:color w:val="00008B"/>
            <w:sz w:val="23"/>
            <w:szCs w:val="23"/>
          </w:rPr>
          <w:t>if</w:t>
        </w:r>
        <w:r w:rsidRPr="00DF4BC3">
          <w:rPr>
            <w:rFonts w:ascii="Consolas" w:hAnsi="Consolas" w:cs="Consolas"/>
            <w:color w:val="000000"/>
            <w:sz w:val="23"/>
            <w:szCs w:val="23"/>
          </w:rPr>
          <w:t xml:space="preserve"> (count &lt;= rows-</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88" w:author="Unknown"/>
          <w:rFonts w:ascii="Consolas" w:hAnsi="Consolas" w:cs="Consolas"/>
          <w:color w:val="000000"/>
          <w:sz w:val="23"/>
          <w:szCs w:val="23"/>
        </w:rPr>
      </w:pPr>
      <w:ins w:id="58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90" w:author="Unknown"/>
          <w:rFonts w:ascii="Consolas" w:hAnsi="Consolas" w:cs="Consolas"/>
          <w:color w:val="000000"/>
          <w:sz w:val="23"/>
          <w:szCs w:val="23"/>
        </w:rPr>
      </w:pPr>
      <w:ins w:id="591" w:author="Unknown">
        <w:r w:rsidRPr="00DF4BC3">
          <w:rPr>
            <w:rFonts w:ascii="Consolas" w:hAnsi="Consolas" w:cs="Consolas"/>
            <w:color w:val="000000"/>
            <w:sz w:val="23"/>
            <w:szCs w:val="23"/>
          </w:rPr>
          <w:t>cout&lt;&lt;i+k&lt;&lt;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92" w:author="Unknown"/>
          <w:rFonts w:ascii="Consolas" w:hAnsi="Consolas" w:cs="Consolas"/>
          <w:color w:val="000000"/>
          <w:sz w:val="23"/>
          <w:szCs w:val="23"/>
        </w:rPr>
      </w:pPr>
      <w:ins w:id="593" w:author="Unknown">
        <w:r w:rsidRPr="00DF4BC3">
          <w:rPr>
            <w:rFonts w:ascii="Consolas" w:hAnsi="Consolas" w:cs="Consolas"/>
            <w:color w:val="000000"/>
            <w:sz w:val="23"/>
            <w:szCs w:val="23"/>
          </w:rPr>
          <w:t xml:space="preserve">                ++count;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94" w:author="Unknown"/>
          <w:rFonts w:ascii="Consolas" w:hAnsi="Consolas" w:cs="Consolas"/>
          <w:color w:val="000000"/>
          <w:sz w:val="23"/>
          <w:szCs w:val="23"/>
        </w:rPr>
      </w:pPr>
      <w:ins w:id="59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96" w:author="Unknown"/>
          <w:rFonts w:ascii="Consolas" w:hAnsi="Consolas" w:cs="Consolas"/>
          <w:color w:val="000000"/>
          <w:sz w:val="23"/>
          <w:szCs w:val="23"/>
        </w:rPr>
      </w:pPr>
      <w:ins w:id="597" w:author="Unknown">
        <w:r w:rsidRPr="00DF4BC3">
          <w:rPr>
            <w:rFonts w:ascii="Consolas" w:hAnsi="Consolas" w:cs="Consolas"/>
            <w:color w:val="00008B"/>
            <w:sz w:val="23"/>
            <w:szCs w:val="23"/>
          </w:rPr>
          <w:t>else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598" w:author="Unknown"/>
          <w:rFonts w:ascii="Consolas" w:hAnsi="Consolas" w:cs="Consolas"/>
          <w:color w:val="000000"/>
          <w:sz w:val="23"/>
          <w:szCs w:val="23"/>
        </w:rPr>
      </w:pPr>
      <w:ins w:id="59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00" w:author="Unknown"/>
          <w:rFonts w:ascii="Consolas" w:hAnsi="Consolas" w:cs="Consolas"/>
          <w:color w:val="000000"/>
          <w:sz w:val="23"/>
          <w:szCs w:val="23"/>
        </w:rPr>
      </w:pPr>
      <w:ins w:id="601" w:author="Unknown">
        <w:r w:rsidRPr="00DF4BC3">
          <w:rPr>
            <w:rFonts w:ascii="Consolas" w:hAnsi="Consolas" w:cs="Consolas"/>
            <w:color w:val="000000"/>
            <w:sz w:val="23"/>
            <w:szCs w:val="23"/>
          </w:rPr>
          <w:t xml:space="preserve">                ++count1;</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02" w:author="Unknown"/>
          <w:rFonts w:ascii="Consolas" w:hAnsi="Consolas" w:cs="Consolas"/>
          <w:color w:val="000000"/>
          <w:sz w:val="23"/>
          <w:szCs w:val="23"/>
        </w:rPr>
      </w:pPr>
      <w:ins w:id="603" w:author="Unknown">
        <w:r w:rsidRPr="00DF4BC3">
          <w:rPr>
            <w:rFonts w:ascii="Consolas" w:hAnsi="Consolas" w:cs="Consolas"/>
            <w:color w:val="000000"/>
            <w:sz w:val="23"/>
            <w:szCs w:val="23"/>
          </w:rPr>
          <w:t>cout&lt;&lt; i+k-</w:t>
        </w:r>
        <w:r w:rsidRPr="00DF4BC3">
          <w:rPr>
            <w:rFonts w:ascii="Consolas" w:hAnsi="Consolas" w:cs="Consolas"/>
            <w:color w:val="800000"/>
            <w:sz w:val="23"/>
            <w:szCs w:val="23"/>
          </w:rPr>
          <w:t>2</w:t>
        </w:r>
        <w:r w:rsidRPr="00DF4BC3">
          <w:rPr>
            <w:rFonts w:ascii="Consolas" w:hAnsi="Consolas" w:cs="Consolas"/>
            <w:color w:val="000000"/>
            <w:sz w:val="23"/>
            <w:szCs w:val="23"/>
          </w:rPr>
          <w:t>*count1 &lt;&lt;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04" w:author="Unknown"/>
          <w:rFonts w:ascii="Consolas" w:hAnsi="Consolas" w:cs="Consolas"/>
          <w:color w:val="000000"/>
          <w:sz w:val="23"/>
          <w:szCs w:val="23"/>
        </w:rPr>
      </w:pPr>
      <w:ins w:id="605"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06" w:author="Unknown"/>
          <w:rFonts w:ascii="Consolas" w:hAnsi="Consolas" w:cs="Consolas"/>
          <w:color w:val="000000"/>
          <w:sz w:val="23"/>
          <w:szCs w:val="23"/>
        </w:rPr>
      </w:pPr>
      <w:ins w:id="607" w:author="Unknown">
        <w:r w:rsidRPr="00DF4BC3">
          <w:rPr>
            <w:rFonts w:ascii="Consolas" w:hAnsi="Consolas" w:cs="Consolas"/>
            <w:color w:val="000000"/>
            <w:sz w:val="23"/>
            <w:szCs w:val="23"/>
          </w:rPr>
          <w:t xml:space="preserve">            ++k;</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08" w:author="Unknown"/>
          <w:rFonts w:ascii="Consolas" w:hAnsi="Consolas" w:cs="Consolas"/>
          <w:color w:val="000000"/>
          <w:sz w:val="23"/>
          <w:szCs w:val="23"/>
        </w:rPr>
      </w:pPr>
      <w:ins w:id="609"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0" w:author="Unknown"/>
          <w:rFonts w:ascii="Consolas" w:hAnsi="Consolas" w:cs="Consolas"/>
          <w:color w:val="000000"/>
          <w:sz w:val="23"/>
          <w:szCs w:val="23"/>
        </w:rPr>
      </w:pPr>
      <w:ins w:id="611" w:author="Unknown">
        <w:r w:rsidRPr="00DF4BC3">
          <w:rPr>
            <w:rFonts w:ascii="Consolas" w:hAnsi="Consolas" w:cs="Consolas"/>
            <w:color w:val="000000"/>
            <w:sz w:val="23"/>
            <w:szCs w:val="23"/>
          </w:rPr>
          <w:t xml:space="preserve">        count1 = count = k = </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3" w:author="Unknown"/>
          <w:rFonts w:ascii="Consolas" w:hAnsi="Consolas" w:cs="Consolas"/>
          <w:color w:val="000000"/>
          <w:sz w:val="23"/>
          <w:szCs w:val="23"/>
        </w:rPr>
      </w:pPr>
      <w:ins w:id="614"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5" w:author="Unknown"/>
          <w:rFonts w:ascii="Consolas" w:hAnsi="Consolas" w:cs="Consolas"/>
          <w:color w:val="000000"/>
          <w:sz w:val="23"/>
          <w:szCs w:val="23"/>
        </w:rPr>
      </w:pPr>
      <w:ins w:id="616"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7" w:author="Unknown"/>
          <w:rFonts w:ascii="Consolas" w:hAnsi="Consolas" w:cs="Consolas"/>
          <w:color w:val="000000"/>
          <w:sz w:val="23"/>
          <w:szCs w:val="23"/>
        </w:rPr>
      </w:pPr>
      <w:ins w:id="618"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19" w:author="Unknown"/>
          <w:rFonts w:ascii="Consolas" w:hAnsi="Consolas" w:cs="Consolas"/>
          <w:color w:val="252830"/>
          <w:sz w:val="23"/>
          <w:szCs w:val="23"/>
        </w:rPr>
      </w:pPr>
      <w:ins w:id="620" w:author="Unknown">
        <w:r w:rsidRPr="00DF4BC3">
          <w:rPr>
            <w:rFonts w:ascii="Consolas" w:hAnsi="Consolas" w:cs="Consolas"/>
            <w:color w:val="000000"/>
            <w:sz w:val="23"/>
            <w:szCs w:val="23"/>
          </w:rPr>
          <w:lastRenderedPageBreak/>
          <w:t>}</w:t>
        </w:r>
      </w:ins>
    </w:p>
    <w:p w:rsidR="00794490" w:rsidRPr="00DF4BC3" w:rsidRDefault="00A21A02" w:rsidP="00794490">
      <w:pPr>
        <w:spacing w:before="300" w:after="300"/>
        <w:rPr>
          <w:ins w:id="621" w:author="Unknown"/>
          <w:sz w:val="24"/>
          <w:szCs w:val="24"/>
        </w:rPr>
      </w:pPr>
      <w:ins w:id="622" w:author="Unknown">
        <w:r w:rsidRPr="00A21A02">
          <w:rPr>
            <w:sz w:val="24"/>
            <w:szCs w:val="24"/>
          </w:rPr>
          <w:pict>
            <v:rect id="_x0000_i1041" style="width:0;height:0" o:hralign="center" o:hrstd="t" o:hrnoshade="t" o:hr="t" fillcolor="#252830" stroked="f"/>
          </w:pict>
        </w:r>
      </w:ins>
    </w:p>
    <w:p w:rsidR="00794490" w:rsidRPr="00DF4BC3" w:rsidRDefault="00794490" w:rsidP="00794490">
      <w:pPr>
        <w:shd w:val="clear" w:color="auto" w:fill="FFFFFF"/>
        <w:spacing w:before="168" w:after="60"/>
        <w:outlineLvl w:val="3"/>
        <w:rPr>
          <w:ins w:id="623" w:author="Unknown"/>
          <w:rFonts w:ascii="Arial" w:hAnsi="Arial" w:cs="Arial"/>
          <w:b/>
          <w:bCs/>
          <w:color w:val="252830"/>
          <w:sz w:val="34"/>
          <w:szCs w:val="34"/>
        </w:rPr>
      </w:pPr>
      <w:ins w:id="624" w:author="Unknown">
        <w:r w:rsidRPr="00DF4BC3">
          <w:rPr>
            <w:rFonts w:ascii="Arial" w:hAnsi="Arial" w:cs="Arial"/>
            <w:b/>
            <w:bCs/>
            <w:color w:val="252830"/>
            <w:sz w:val="34"/>
            <w:szCs w:val="34"/>
          </w:rPr>
          <w:t>Example 8: Inverted full pyramid using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25" w:author="Unknown"/>
          <w:rFonts w:ascii="Consolas" w:hAnsi="Consolas" w:cs="Consolas"/>
          <w:color w:val="252830"/>
          <w:sz w:val="23"/>
          <w:szCs w:val="23"/>
        </w:rPr>
      </w:pPr>
      <w:ins w:id="626" w:author="Unknown">
        <w:r w:rsidRPr="00DF4BC3">
          <w:rPr>
            <w:rFonts w:ascii="Consolas" w:hAnsi="Consolas" w:cs="Consolas"/>
            <w:color w:val="252830"/>
            <w:sz w:val="23"/>
            <w:szCs w:val="23"/>
          </w:rPr>
          <w:t>* * * *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27" w:author="Unknown"/>
          <w:rFonts w:ascii="Consolas" w:hAnsi="Consolas" w:cs="Consolas"/>
          <w:color w:val="252830"/>
          <w:sz w:val="23"/>
          <w:szCs w:val="23"/>
        </w:rPr>
      </w:pPr>
      <w:ins w:id="628" w:author="Unknown">
        <w:r w:rsidRPr="00DF4BC3">
          <w:rPr>
            <w:rFonts w:ascii="Consolas" w:hAnsi="Consolas" w:cs="Consolas"/>
            <w:color w:val="252830"/>
            <w:sz w:val="23"/>
            <w:szCs w:val="23"/>
          </w:rPr>
          <w:t xml:space="preserve">  * *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29" w:author="Unknown"/>
          <w:rFonts w:ascii="Consolas" w:hAnsi="Consolas" w:cs="Consolas"/>
          <w:color w:val="252830"/>
          <w:sz w:val="23"/>
          <w:szCs w:val="23"/>
        </w:rPr>
      </w:pPr>
      <w:ins w:id="630" w:author="Unknown">
        <w:r w:rsidRPr="00DF4BC3">
          <w:rPr>
            <w:rFonts w:ascii="Consolas" w:hAnsi="Consolas" w:cs="Consolas"/>
            <w:color w:val="252830"/>
            <w:sz w:val="23"/>
            <w:szCs w:val="23"/>
          </w:rPr>
          <w:t xml:space="preserve">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31" w:author="Unknown"/>
          <w:rFonts w:ascii="Consolas" w:hAnsi="Consolas" w:cs="Consolas"/>
          <w:color w:val="252830"/>
          <w:sz w:val="23"/>
          <w:szCs w:val="23"/>
        </w:rPr>
      </w:pPr>
      <w:ins w:id="632" w:author="Unknown">
        <w:r w:rsidRPr="00DF4BC3">
          <w:rPr>
            <w:rFonts w:ascii="Consolas" w:hAnsi="Consolas" w:cs="Consolas"/>
            <w:color w:val="252830"/>
            <w:sz w:val="23"/>
            <w:szCs w:val="23"/>
          </w:rPr>
          <w:t xml:space="preserve">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33" w:author="Unknown"/>
          <w:rFonts w:ascii="Consolas" w:hAnsi="Consolas" w:cs="Consolas"/>
          <w:color w:val="252830"/>
          <w:sz w:val="23"/>
          <w:szCs w:val="23"/>
        </w:rPr>
      </w:pPr>
      <w:ins w:id="634" w:author="Unknown">
        <w:r w:rsidRPr="00DF4BC3">
          <w:rPr>
            <w:rFonts w:ascii="Consolas" w:hAnsi="Consolas" w:cs="Consolas"/>
            <w:color w:val="252830"/>
            <w:sz w:val="23"/>
            <w:szCs w:val="23"/>
          </w:rPr>
          <w:t xml:space="preserve">        *</w:t>
        </w:r>
      </w:ins>
    </w:p>
    <w:p w:rsidR="00794490" w:rsidRPr="00DF4BC3" w:rsidRDefault="00794490" w:rsidP="00794490">
      <w:pPr>
        <w:shd w:val="clear" w:color="auto" w:fill="FFFFFF"/>
        <w:spacing w:before="100" w:beforeAutospacing="1" w:after="336"/>
        <w:rPr>
          <w:ins w:id="635" w:author="Unknown"/>
          <w:rFonts w:ascii="Arial" w:hAnsi="Arial" w:cs="Arial"/>
          <w:color w:val="252830"/>
          <w:sz w:val="24"/>
          <w:szCs w:val="24"/>
        </w:rPr>
      </w:pPr>
      <w:ins w:id="636"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37" w:author="Unknown"/>
          <w:rFonts w:ascii="Consolas" w:hAnsi="Consolas" w:cs="Consolas"/>
          <w:color w:val="000000"/>
          <w:sz w:val="23"/>
          <w:szCs w:val="23"/>
        </w:rPr>
      </w:pPr>
      <w:ins w:id="638"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39" w:author="Unknown"/>
          <w:rFonts w:ascii="Consolas" w:hAnsi="Consolas" w:cs="Consolas"/>
          <w:color w:val="000000"/>
          <w:sz w:val="23"/>
          <w:szCs w:val="23"/>
        </w:rPr>
      </w:pPr>
      <w:ins w:id="640"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2" w:author="Unknown"/>
          <w:rFonts w:ascii="Consolas" w:hAnsi="Consolas" w:cs="Consolas"/>
          <w:color w:val="000000"/>
          <w:sz w:val="23"/>
          <w:szCs w:val="23"/>
        </w:rPr>
      </w:pPr>
      <w:ins w:id="643"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4" w:author="Unknown"/>
          <w:rFonts w:ascii="Consolas" w:hAnsi="Consolas" w:cs="Consolas"/>
          <w:color w:val="000000"/>
          <w:sz w:val="23"/>
          <w:szCs w:val="23"/>
        </w:rPr>
      </w:pPr>
      <w:ins w:id="645"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6" w:author="Unknown"/>
          <w:rFonts w:ascii="Consolas" w:hAnsi="Consolas" w:cs="Consolas"/>
          <w:color w:val="000000"/>
          <w:sz w:val="23"/>
          <w:szCs w:val="23"/>
        </w:rPr>
      </w:pPr>
      <w:ins w:id="647"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49" w:author="Unknown"/>
          <w:rFonts w:ascii="Consolas" w:hAnsi="Consolas" w:cs="Consolas"/>
          <w:color w:val="000000"/>
          <w:sz w:val="23"/>
          <w:szCs w:val="23"/>
        </w:rPr>
      </w:pPr>
      <w:ins w:id="650"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51" w:author="Unknown"/>
          <w:rFonts w:ascii="Consolas" w:hAnsi="Consolas" w:cs="Consolas"/>
          <w:color w:val="000000"/>
          <w:sz w:val="23"/>
          <w:szCs w:val="23"/>
        </w:rPr>
      </w:pPr>
      <w:ins w:id="652"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53"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54" w:author="Unknown"/>
          <w:rFonts w:ascii="Consolas" w:hAnsi="Consolas" w:cs="Consolas"/>
          <w:color w:val="000000"/>
          <w:sz w:val="23"/>
          <w:szCs w:val="23"/>
        </w:rPr>
      </w:pPr>
      <w:ins w:id="655"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rows; i &gt;= </w:t>
        </w:r>
        <w:r w:rsidRPr="00DF4BC3">
          <w:rPr>
            <w:rFonts w:ascii="Consolas" w:hAnsi="Consolas" w:cs="Consolas"/>
            <w:color w:val="800000"/>
            <w:sz w:val="23"/>
            <w:szCs w:val="23"/>
          </w:rPr>
          <w:t>1</w:t>
        </w:r>
        <w:r w:rsidRPr="00DF4BC3">
          <w:rPr>
            <w:rFonts w:ascii="Consolas" w:hAnsi="Consolas" w:cs="Consolas"/>
            <w:color w:val="000000"/>
            <w:sz w:val="23"/>
            <w:szCs w:val="23"/>
          </w:rPr>
          <w:t>;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56" w:author="Unknown"/>
          <w:rFonts w:ascii="Consolas" w:hAnsi="Consolas" w:cs="Consolas"/>
          <w:color w:val="000000"/>
          <w:sz w:val="23"/>
          <w:szCs w:val="23"/>
        </w:rPr>
      </w:pPr>
      <w:ins w:id="657"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58" w:author="Unknown"/>
          <w:rFonts w:ascii="Consolas" w:hAnsi="Consolas" w:cs="Consolas"/>
          <w:color w:val="000000"/>
          <w:sz w:val="23"/>
          <w:szCs w:val="23"/>
        </w:rPr>
      </w:pPr>
      <w:ins w:id="659"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 </w:t>
        </w:r>
        <w:r w:rsidRPr="00DF4BC3">
          <w:rPr>
            <w:rFonts w:ascii="Consolas" w:hAnsi="Consolas" w:cs="Consolas"/>
            <w:color w:val="800000"/>
            <w:sz w:val="23"/>
            <w:szCs w:val="23"/>
          </w:rPr>
          <w:t>0</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0" w:author="Unknown"/>
          <w:rFonts w:ascii="Consolas" w:hAnsi="Consolas" w:cs="Consolas"/>
          <w:color w:val="000000"/>
          <w:sz w:val="23"/>
          <w:szCs w:val="23"/>
        </w:rPr>
      </w:pPr>
      <w:ins w:id="661"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3" w:author="Unknown"/>
          <w:rFonts w:ascii="Consolas" w:hAnsi="Consolas" w:cs="Consolas"/>
          <w:color w:val="000000"/>
          <w:sz w:val="23"/>
          <w:szCs w:val="23"/>
        </w:rPr>
      </w:pPr>
      <w:ins w:id="664" w:author="Unknown">
        <w:r w:rsidRPr="00DF4BC3">
          <w:rPr>
            <w:rFonts w:ascii="Consolas" w:hAnsi="Consolas" w:cs="Consolas"/>
            <w:color w:val="00008B"/>
            <w:sz w:val="23"/>
            <w:szCs w:val="23"/>
          </w:rPr>
          <w:lastRenderedPageBreak/>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i; j &lt;= </w:t>
        </w:r>
        <w:r w:rsidRPr="00DF4BC3">
          <w:rPr>
            <w:rFonts w:ascii="Consolas" w:hAnsi="Consolas" w:cs="Consolas"/>
            <w:color w:val="800000"/>
            <w:sz w:val="23"/>
            <w:szCs w:val="23"/>
          </w:rPr>
          <w:t>2</w:t>
        </w:r>
        <w:r w:rsidRPr="00DF4BC3">
          <w:rPr>
            <w:rFonts w:ascii="Consolas" w:hAnsi="Consolas" w:cs="Consolas"/>
            <w:color w:val="000000"/>
            <w:sz w:val="23"/>
            <w:szCs w:val="23"/>
          </w:rPr>
          <w:t>*i-</w:t>
        </w:r>
        <w:r w:rsidRPr="00DF4BC3">
          <w:rPr>
            <w:rFonts w:ascii="Consolas" w:hAnsi="Consolas" w:cs="Consolas"/>
            <w:color w:val="800000"/>
            <w:sz w:val="23"/>
            <w:szCs w:val="23"/>
          </w:rPr>
          <w:t>1</w:t>
        </w:r>
        <w:r w:rsidRPr="00DF4BC3">
          <w:rPr>
            <w:rFonts w:ascii="Consolas" w:hAnsi="Consolas" w:cs="Consolas"/>
            <w:color w:val="000000"/>
            <w:sz w:val="23"/>
            <w:szCs w:val="23"/>
          </w:rPr>
          <w:t>;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5" w:author="Unknown"/>
          <w:rFonts w:ascii="Consolas" w:hAnsi="Consolas" w:cs="Consolas"/>
          <w:color w:val="000000"/>
          <w:sz w:val="23"/>
          <w:szCs w:val="23"/>
        </w:rPr>
      </w:pPr>
      <w:ins w:id="666"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68" w:author="Unknown"/>
          <w:rFonts w:ascii="Consolas" w:hAnsi="Consolas" w:cs="Consolas"/>
          <w:color w:val="000000"/>
          <w:sz w:val="23"/>
          <w:szCs w:val="23"/>
        </w:rPr>
      </w:pPr>
      <w:ins w:id="669"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j &lt; i-</w:t>
        </w:r>
        <w:r w:rsidRPr="00DF4BC3">
          <w:rPr>
            <w:rFonts w:ascii="Consolas" w:hAnsi="Consolas" w:cs="Consolas"/>
            <w:color w:val="800000"/>
            <w:sz w:val="23"/>
            <w:szCs w:val="23"/>
          </w:rPr>
          <w:t>1</w:t>
        </w:r>
        <w:r w:rsidRPr="00DF4BC3">
          <w:rPr>
            <w:rFonts w:ascii="Consolas" w:hAnsi="Consolas" w:cs="Consolas"/>
            <w:color w:val="000000"/>
            <w:sz w:val="23"/>
            <w:szCs w:val="23"/>
          </w:rPr>
          <w:t>;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0" w:author="Unknown"/>
          <w:rFonts w:ascii="Consolas" w:hAnsi="Consolas" w:cs="Consolas"/>
          <w:color w:val="000000"/>
          <w:sz w:val="23"/>
          <w:szCs w:val="23"/>
        </w:rPr>
      </w:pPr>
      <w:ins w:id="671"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3" w:author="Unknown"/>
          <w:rFonts w:ascii="Consolas" w:hAnsi="Consolas" w:cs="Consolas"/>
          <w:color w:val="000000"/>
          <w:sz w:val="23"/>
          <w:szCs w:val="23"/>
        </w:rPr>
      </w:pPr>
      <w:ins w:id="674"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5" w:author="Unknown"/>
          <w:rFonts w:ascii="Consolas" w:hAnsi="Consolas" w:cs="Consolas"/>
          <w:color w:val="000000"/>
          <w:sz w:val="23"/>
          <w:szCs w:val="23"/>
        </w:rPr>
      </w:pPr>
      <w:ins w:id="676"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78" w:author="Unknown"/>
          <w:rFonts w:ascii="Consolas" w:hAnsi="Consolas" w:cs="Consolas"/>
          <w:color w:val="000000"/>
          <w:sz w:val="23"/>
          <w:szCs w:val="23"/>
        </w:rPr>
      </w:pPr>
      <w:ins w:id="679"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680" w:author="Unknown"/>
          <w:rFonts w:ascii="Consolas" w:hAnsi="Consolas" w:cs="Consolas"/>
          <w:color w:val="252830"/>
          <w:sz w:val="23"/>
          <w:szCs w:val="23"/>
        </w:rPr>
      </w:pPr>
      <w:ins w:id="681" w:author="Unknown">
        <w:r w:rsidRPr="00DF4BC3">
          <w:rPr>
            <w:rFonts w:ascii="Consolas" w:hAnsi="Consolas" w:cs="Consolas"/>
            <w:color w:val="000000"/>
            <w:sz w:val="23"/>
            <w:szCs w:val="23"/>
          </w:rPr>
          <w:t>}</w:t>
        </w:r>
      </w:ins>
    </w:p>
    <w:p w:rsidR="00794490" w:rsidRPr="00DF4BC3" w:rsidRDefault="00A21A02" w:rsidP="00794490">
      <w:pPr>
        <w:spacing w:before="300" w:after="300"/>
        <w:rPr>
          <w:ins w:id="682" w:author="Unknown"/>
          <w:sz w:val="24"/>
          <w:szCs w:val="24"/>
        </w:rPr>
      </w:pPr>
      <w:ins w:id="683" w:author="Unknown">
        <w:r w:rsidRPr="00A21A02">
          <w:rPr>
            <w:sz w:val="24"/>
            <w:szCs w:val="24"/>
          </w:rPr>
          <w:pict>
            <v:rect id="_x0000_i1042" style="width:0;height:0" o:hralign="center" o:hrstd="t" o:hrnoshade="t" o:hr="t" fillcolor="#252830" stroked="f"/>
          </w:pict>
        </w:r>
      </w:ins>
    </w:p>
    <w:p w:rsidR="00794490" w:rsidRPr="00DF4BC3" w:rsidRDefault="00794490" w:rsidP="00794490">
      <w:pPr>
        <w:shd w:val="clear" w:color="auto" w:fill="FFFFFF"/>
        <w:spacing w:before="192" w:after="84"/>
        <w:outlineLvl w:val="2"/>
        <w:rPr>
          <w:ins w:id="684" w:author="Unknown"/>
          <w:rFonts w:ascii="Arial" w:hAnsi="Arial" w:cs="Arial"/>
          <w:b/>
          <w:bCs/>
          <w:color w:val="252830"/>
          <w:sz w:val="38"/>
          <w:szCs w:val="38"/>
        </w:rPr>
      </w:pPr>
      <w:bookmarkStart w:id="685" w:name="pascal_triangle"/>
      <w:bookmarkEnd w:id="685"/>
      <w:ins w:id="686" w:author="Unknown">
        <w:r w:rsidRPr="00DF4BC3">
          <w:rPr>
            <w:rFonts w:ascii="Arial" w:hAnsi="Arial" w:cs="Arial"/>
            <w:b/>
            <w:bCs/>
            <w:color w:val="252830"/>
            <w:sz w:val="38"/>
            <w:szCs w:val="38"/>
          </w:rPr>
          <w:t>Example 9: Print Pascal's triangle</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87" w:author="Unknown"/>
          <w:rFonts w:ascii="Consolas" w:hAnsi="Consolas" w:cs="Consolas"/>
          <w:color w:val="252830"/>
          <w:sz w:val="23"/>
          <w:szCs w:val="23"/>
        </w:rPr>
      </w:pPr>
      <w:ins w:id="688" w:author="Unknown">
        <w:r w:rsidRPr="00DF4BC3">
          <w:rPr>
            <w:rFonts w:ascii="Consolas" w:hAnsi="Consolas" w:cs="Consolas"/>
            <w:color w:val="252830"/>
            <w:sz w:val="23"/>
            <w:szCs w:val="23"/>
          </w:rPr>
          <w:t xml:space="preserve">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89" w:author="Unknown"/>
          <w:rFonts w:ascii="Consolas" w:hAnsi="Consolas" w:cs="Consolas"/>
          <w:color w:val="252830"/>
          <w:sz w:val="23"/>
          <w:szCs w:val="23"/>
        </w:rPr>
      </w:pPr>
      <w:ins w:id="690" w:author="Unknown">
        <w:r w:rsidRPr="00DF4BC3">
          <w:rPr>
            <w:rFonts w:ascii="Consolas" w:hAnsi="Consolas" w:cs="Consolas"/>
            <w:color w:val="252830"/>
            <w:sz w:val="23"/>
            <w:szCs w:val="23"/>
          </w:rPr>
          <w:t xml:space="preserve">         1   1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91" w:author="Unknown"/>
          <w:rFonts w:ascii="Consolas" w:hAnsi="Consolas" w:cs="Consolas"/>
          <w:color w:val="252830"/>
          <w:sz w:val="23"/>
          <w:szCs w:val="23"/>
        </w:rPr>
      </w:pPr>
      <w:ins w:id="692" w:author="Unknown">
        <w:r w:rsidRPr="00DF4BC3">
          <w:rPr>
            <w:rFonts w:ascii="Consolas" w:hAnsi="Consolas" w:cs="Consolas"/>
            <w:color w:val="252830"/>
            <w:sz w:val="23"/>
            <w:szCs w:val="23"/>
          </w:rPr>
          <w:t xml:space="preserve">       1   2   1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93" w:author="Unknown"/>
          <w:rFonts w:ascii="Consolas" w:hAnsi="Consolas" w:cs="Consolas"/>
          <w:color w:val="252830"/>
          <w:sz w:val="23"/>
          <w:szCs w:val="23"/>
        </w:rPr>
      </w:pPr>
      <w:ins w:id="694" w:author="Unknown">
        <w:r w:rsidRPr="00DF4BC3">
          <w:rPr>
            <w:rFonts w:ascii="Consolas" w:hAnsi="Consolas" w:cs="Consolas"/>
            <w:color w:val="252830"/>
            <w:sz w:val="23"/>
            <w:szCs w:val="23"/>
          </w:rPr>
          <w:t xml:space="preserve">     1   3   3    1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95" w:author="Unknown"/>
          <w:rFonts w:ascii="Consolas" w:hAnsi="Consolas" w:cs="Consolas"/>
          <w:color w:val="252830"/>
          <w:sz w:val="23"/>
          <w:szCs w:val="23"/>
        </w:rPr>
      </w:pPr>
      <w:ins w:id="696" w:author="Unknown">
        <w:r w:rsidRPr="00DF4BC3">
          <w:rPr>
            <w:rFonts w:ascii="Consolas" w:hAnsi="Consolas" w:cs="Consolas"/>
            <w:color w:val="252830"/>
            <w:sz w:val="23"/>
            <w:szCs w:val="23"/>
          </w:rPr>
          <w:t>1  4    6   4   1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697" w:author="Unknown"/>
          <w:rFonts w:ascii="Consolas" w:hAnsi="Consolas" w:cs="Consolas"/>
          <w:color w:val="252830"/>
          <w:sz w:val="23"/>
          <w:szCs w:val="23"/>
        </w:rPr>
      </w:pPr>
      <w:ins w:id="698" w:author="Unknown">
        <w:r w:rsidRPr="00DF4BC3">
          <w:rPr>
            <w:rFonts w:ascii="Consolas" w:hAnsi="Consolas" w:cs="Consolas"/>
            <w:color w:val="252830"/>
            <w:sz w:val="23"/>
            <w:szCs w:val="23"/>
          </w:rPr>
          <w:t xml:space="preserve">1  5   10   10  5   1 </w:t>
        </w:r>
      </w:ins>
    </w:p>
    <w:p w:rsidR="00794490" w:rsidRPr="00DF4BC3" w:rsidRDefault="00794490" w:rsidP="00794490">
      <w:pPr>
        <w:shd w:val="clear" w:color="auto" w:fill="FFFFFF"/>
        <w:spacing w:before="100" w:beforeAutospacing="1" w:after="336"/>
        <w:rPr>
          <w:ins w:id="699" w:author="Unknown"/>
          <w:rFonts w:ascii="Arial" w:hAnsi="Arial" w:cs="Arial"/>
          <w:color w:val="252830"/>
          <w:sz w:val="24"/>
          <w:szCs w:val="24"/>
        </w:rPr>
      </w:pPr>
      <w:ins w:id="700"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01" w:author="Unknown"/>
          <w:rFonts w:ascii="Consolas" w:hAnsi="Consolas" w:cs="Consolas"/>
          <w:color w:val="000000"/>
          <w:sz w:val="23"/>
          <w:szCs w:val="23"/>
        </w:rPr>
      </w:pPr>
      <w:ins w:id="702"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03" w:author="Unknown"/>
          <w:rFonts w:ascii="Consolas" w:hAnsi="Consolas" w:cs="Consolas"/>
          <w:color w:val="000000"/>
          <w:sz w:val="23"/>
          <w:szCs w:val="23"/>
        </w:rPr>
      </w:pPr>
      <w:ins w:id="704"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05"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06" w:author="Unknown"/>
          <w:rFonts w:ascii="Consolas" w:hAnsi="Consolas" w:cs="Consolas"/>
          <w:color w:val="000000"/>
          <w:sz w:val="23"/>
          <w:szCs w:val="23"/>
        </w:rPr>
      </w:pPr>
      <w:ins w:id="707" w:author="Unknown">
        <w:r w:rsidRPr="00DF4BC3">
          <w:rPr>
            <w:rFonts w:ascii="Consolas" w:hAnsi="Consolas" w:cs="Consolas"/>
            <w:color w:val="00008B"/>
            <w:sz w:val="23"/>
            <w:szCs w:val="23"/>
          </w:rPr>
          <w:lastRenderedPageBreak/>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08" w:author="Unknown"/>
          <w:rFonts w:ascii="Consolas" w:hAnsi="Consolas" w:cs="Consolas"/>
          <w:color w:val="000000"/>
          <w:sz w:val="23"/>
          <w:szCs w:val="23"/>
        </w:rPr>
      </w:pPr>
      <w:ins w:id="709"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0" w:author="Unknown"/>
          <w:rFonts w:ascii="Consolas" w:hAnsi="Consolas" w:cs="Consolas"/>
          <w:color w:val="000000"/>
          <w:sz w:val="23"/>
          <w:szCs w:val="23"/>
        </w:rPr>
      </w:pPr>
      <w:ins w:id="711"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 coef = </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3" w:author="Unknown"/>
          <w:rFonts w:ascii="Consolas" w:hAnsi="Consolas" w:cs="Consolas"/>
          <w:color w:val="000000"/>
          <w:sz w:val="23"/>
          <w:szCs w:val="23"/>
        </w:rPr>
      </w:pPr>
      <w:ins w:id="714"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5" w:author="Unknown"/>
          <w:rFonts w:ascii="Consolas" w:hAnsi="Consolas" w:cs="Consolas"/>
          <w:color w:val="000000"/>
          <w:sz w:val="23"/>
          <w:szCs w:val="23"/>
        </w:rPr>
      </w:pPr>
      <w:ins w:id="716"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18" w:author="Unknown"/>
          <w:rFonts w:ascii="Consolas" w:hAnsi="Consolas" w:cs="Consolas"/>
          <w:color w:val="000000"/>
          <w:sz w:val="23"/>
          <w:szCs w:val="23"/>
        </w:rPr>
      </w:pPr>
      <w:ins w:id="719"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0</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0" w:author="Unknown"/>
          <w:rFonts w:ascii="Consolas" w:hAnsi="Consolas" w:cs="Consolas"/>
          <w:color w:val="000000"/>
          <w:sz w:val="23"/>
          <w:szCs w:val="23"/>
        </w:rPr>
      </w:pPr>
      <w:ins w:id="721"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2" w:author="Unknown"/>
          <w:rFonts w:ascii="Consolas" w:hAnsi="Consolas" w:cs="Consolas"/>
          <w:color w:val="000000"/>
          <w:sz w:val="23"/>
          <w:szCs w:val="23"/>
        </w:rPr>
      </w:pPr>
      <w:ins w:id="723"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 </w:t>
        </w:r>
        <w:r w:rsidRPr="00DF4BC3">
          <w:rPr>
            <w:rFonts w:ascii="Consolas" w:hAnsi="Consolas" w:cs="Consolas"/>
            <w:color w:val="800000"/>
            <w:sz w:val="23"/>
            <w:szCs w:val="23"/>
          </w:rPr>
          <w:t>1</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4" w:author="Unknown"/>
          <w:rFonts w:ascii="Consolas" w:hAnsi="Consolas" w:cs="Consolas"/>
          <w:color w:val="000000"/>
          <w:sz w:val="23"/>
          <w:szCs w:val="23"/>
        </w:rPr>
      </w:pPr>
      <w:ins w:id="725"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6"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7" w:author="Unknown"/>
          <w:rFonts w:ascii="Consolas" w:hAnsi="Consolas" w:cs="Consolas"/>
          <w:color w:val="000000"/>
          <w:sz w:val="23"/>
          <w:szCs w:val="23"/>
        </w:rPr>
      </w:pPr>
      <w:ins w:id="728"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29" w:author="Unknown"/>
          <w:rFonts w:ascii="Consolas" w:hAnsi="Consolas" w:cs="Consolas"/>
          <w:color w:val="000000"/>
          <w:sz w:val="23"/>
          <w:szCs w:val="23"/>
        </w:rPr>
      </w:pPr>
      <w:ins w:id="73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31" w:author="Unknown"/>
          <w:rFonts w:ascii="Consolas" w:hAnsi="Consolas" w:cs="Consolas"/>
          <w:color w:val="000000"/>
          <w:sz w:val="23"/>
          <w:szCs w:val="23"/>
        </w:rPr>
      </w:pPr>
      <w:ins w:id="732" w:author="Unknown">
        <w:r w:rsidRPr="00DF4BC3">
          <w:rPr>
            <w:rFonts w:ascii="Consolas" w:hAnsi="Consolas" w:cs="Consolas"/>
            <w:color w:val="00008B"/>
            <w:sz w:val="23"/>
            <w:szCs w:val="23"/>
          </w:rPr>
          <w:t>if</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xml:space="preserve"> || i == </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33" w:author="Unknown"/>
          <w:rFonts w:ascii="Consolas" w:hAnsi="Consolas" w:cs="Consolas"/>
          <w:color w:val="000000"/>
          <w:sz w:val="23"/>
          <w:szCs w:val="23"/>
        </w:rPr>
      </w:pPr>
      <w:ins w:id="734" w:author="Unknown">
        <w:r w:rsidRPr="00DF4BC3">
          <w:rPr>
            <w:rFonts w:ascii="Consolas" w:hAnsi="Consolas" w:cs="Consolas"/>
            <w:color w:val="000000"/>
            <w:sz w:val="23"/>
            <w:szCs w:val="23"/>
          </w:rPr>
          <w:t xml:space="preserve">coef = </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35" w:author="Unknown"/>
          <w:rFonts w:ascii="Consolas" w:hAnsi="Consolas" w:cs="Consolas"/>
          <w:color w:val="000000"/>
          <w:sz w:val="23"/>
          <w:szCs w:val="23"/>
        </w:rPr>
      </w:pPr>
      <w:ins w:id="736" w:author="Unknown">
        <w:r w:rsidRPr="00DF4BC3">
          <w:rPr>
            <w:rFonts w:ascii="Consolas" w:hAnsi="Consolas" w:cs="Consolas"/>
            <w:color w:val="00008B"/>
            <w:sz w:val="23"/>
            <w:szCs w:val="23"/>
          </w:rPr>
          <w:t>else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37" w:author="Unknown"/>
          <w:rFonts w:ascii="Consolas" w:hAnsi="Consolas" w:cs="Consolas"/>
          <w:color w:val="000000"/>
          <w:sz w:val="23"/>
          <w:szCs w:val="23"/>
        </w:rPr>
      </w:pPr>
      <w:ins w:id="738" w:author="Unknown">
        <w:r w:rsidRPr="00DF4BC3">
          <w:rPr>
            <w:rFonts w:ascii="Consolas" w:hAnsi="Consolas" w:cs="Consolas"/>
            <w:color w:val="000000"/>
            <w:sz w:val="23"/>
            <w:szCs w:val="23"/>
          </w:rPr>
          <w:t>coef = coef*(i-j+</w:t>
        </w:r>
        <w:r w:rsidRPr="00DF4BC3">
          <w:rPr>
            <w:rFonts w:ascii="Consolas" w:hAnsi="Consolas" w:cs="Consolas"/>
            <w:color w:val="800000"/>
            <w:sz w:val="23"/>
            <w:szCs w:val="23"/>
          </w:rPr>
          <w:t>1</w:t>
        </w:r>
        <w:r w:rsidRPr="00DF4BC3">
          <w:rPr>
            <w:rFonts w:ascii="Consolas" w:hAnsi="Consolas" w:cs="Consolas"/>
            <w:color w:val="000000"/>
            <w:sz w:val="23"/>
            <w:szCs w:val="23"/>
          </w:rPr>
          <w:t>)/j;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3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0" w:author="Unknown"/>
          <w:rFonts w:ascii="Consolas" w:hAnsi="Consolas" w:cs="Consolas"/>
          <w:color w:val="000000"/>
          <w:sz w:val="23"/>
          <w:szCs w:val="23"/>
        </w:rPr>
      </w:pPr>
      <w:ins w:id="741" w:author="Unknown">
        <w:r w:rsidRPr="00DF4BC3">
          <w:rPr>
            <w:rFonts w:ascii="Consolas" w:hAnsi="Consolas" w:cs="Consolas"/>
            <w:color w:val="000000"/>
            <w:sz w:val="23"/>
            <w:szCs w:val="23"/>
          </w:rPr>
          <w:t>cout&lt;&lt;coef&lt;&lt;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2" w:author="Unknown"/>
          <w:rFonts w:ascii="Consolas" w:hAnsi="Consolas" w:cs="Consolas"/>
          <w:color w:val="000000"/>
          <w:sz w:val="23"/>
          <w:szCs w:val="23"/>
        </w:rPr>
      </w:pPr>
      <w:ins w:id="74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4" w:author="Unknown"/>
          <w:rFonts w:ascii="Consolas" w:hAnsi="Consolas" w:cs="Consolas"/>
          <w:color w:val="000000"/>
          <w:sz w:val="23"/>
          <w:szCs w:val="23"/>
        </w:rPr>
      </w:pPr>
      <w:ins w:id="745"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6" w:author="Unknown"/>
          <w:rFonts w:ascii="Consolas" w:hAnsi="Consolas" w:cs="Consolas"/>
          <w:color w:val="000000"/>
          <w:sz w:val="23"/>
          <w:szCs w:val="23"/>
        </w:rPr>
      </w:pPr>
      <w:ins w:id="747"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49" w:author="Unknown"/>
          <w:rFonts w:ascii="Consolas" w:hAnsi="Consolas" w:cs="Consolas"/>
          <w:color w:val="000000"/>
          <w:sz w:val="23"/>
          <w:szCs w:val="23"/>
        </w:rPr>
      </w:pPr>
      <w:ins w:id="750"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51" w:author="Unknown"/>
          <w:rFonts w:ascii="Consolas" w:hAnsi="Consolas" w:cs="Consolas"/>
          <w:color w:val="252830"/>
          <w:sz w:val="23"/>
          <w:szCs w:val="23"/>
        </w:rPr>
      </w:pPr>
      <w:ins w:id="752" w:author="Unknown">
        <w:r w:rsidRPr="00DF4BC3">
          <w:rPr>
            <w:rFonts w:ascii="Consolas" w:hAnsi="Consolas" w:cs="Consolas"/>
            <w:color w:val="000000"/>
            <w:sz w:val="23"/>
            <w:szCs w:val="23"/>
          </w:rPr>
          <w:t>}</w:t>
        </w:r>
      </w:ins>
    </w:p>
    <w:p w:rsidR="00794490" w:rsidRDefault="00A21A02" w:rsidP="00794490">
      <w:pPr>
        <w:spacing w:before="300" w:after="300"/>
        <w:rPr>
          <w:sz w:val="24"/>
          <w:szCs w:val="24"/>
        </w:rPr>
      </w:pPr>
      <w:ins w:id="753" w:author="Unknown">
        <w:r w:rsidRPr="00A21A02">
          <w:rPr>
            <w:sz w:val="24"/>
            <w:szCs w:val="24"/>
          </w:rPr>
          <w:pict>
            <v:rect id="_x0000_i1043" style="width:0;height:0" o:hralign="center" o:hrstd="t" o:hrnoshade="t" o:hr="t" fillcolor="#252830" stroked="f"/>
          </w:pict>
        </w:r>
      </w:ins>
    </w:p>
    <w:p w:rsidR="00794490" w:rsidRDefault="00794490" w:rsidP="00794490">
      <w:pPr>
        <w:spacing w:before="300" w:after="300"/>
        <w:rPr>
          <w:sz w:val="24"/>
          <w:szCs w:val="24"/>
        </w:rPr>
      </w:pPr>
      <w:r>
        <w:rPr>
          <w:sz w:val="24"/>
          <w:szCs w:val="24"/>
        </w:rPr>
        <w:t>Another logic:</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lastRenderedPageBreak/>
        <w:t> * C++ Program to Print Pascal's Triangle</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2"/>
          <w:rFonts w:ascii="Consolas" w:eastAsiaTheme="minorEastAsia" w:hAnsi="Consolas" w:cs="Consolas"/>
          <w:color w:val="339933"/>
          <w:bdr w:val="none" w:sz="0" w:space="0" w:color="auto" w:frame="1"/>
          <w:shd w:val="clear" w:color="auto" w:fill="F4F4F4"/>
        </w:rPr>
        <w:t>#include&lt;iostream&gt;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using namespace std</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main</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"Enter the number of rows : "</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cin</w:t>
      </w:r>
      <w:r>
        <w:rPr>
          <w:rStyle w:val="sy0"/>
          <w:rFonts w:ascii="Consolas" w:eastAsiaTheme="majorEastAsia" w:hAnsi="Consolas" w:cs="Consolas"/>
          <w:color w:val="339933"/>
          <w:bdr w:val="none" w:sz="0" w:space="0" w:color="auto" w:frame="1"/>
          <w:shd w:val="clear" w:color="auto" w:fill="F4F4F4"/>
        </w:rPr>
        <w:t>&gt;&gt;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i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eastAsiaTheme="majorEastAsia" w:hAnsi="Consolas" w:cs="Consolas"/>
          <w:color w:val="339933"/>
          <w:bdr w:val="none" w:sz="0" w:space="0" w:color="auto" w:frame="1"/>
          <w:shd w:val="clear" w:color="auto" w:fill="F4F4F4"/>
        </w:rPr>
        <w:t>&lt;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j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j </w:t>
      </w:r>
      <w:r>
        <w:rPr>
          <w:rStyle w:val="sy0"/>
          <w:rFonts w:ascii="Consolas" w:eastAsiaTheme="majorEastAsia" w:hAnsi="Consolas" w:cs="Consolas"/>
          <w:color w:val="339933"/>
          <w:bdr w:val="none" w:sz="0" w:space="0" w:color="auto" w:frame="1"/>
          <w:shd w:val="clear" w:color="auto" w:fill="F4F4F4"/>
        </w:rPr>
        <w:t>&lt;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rows </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j</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   "</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k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 </w:t>
      </w:r>
      <w:r>
        <w:rPr>
          <w:rStyle w:val="sy0"/>
          <w:rFonts w:ascii="Consolas" w:eastAsiaTheme="majorEastAsia" w:hAnsi="Consolas" w:cs="Consolas"/>
          <w:color w:val="339933"/>
          <w:bdr w:val="none" w:sz="0" w:space="0" w:color="auto" w:frame="1"/>
          <w:shd w:val="clear" w:color="auto" w:fill="F4F4F4"/>
        </w:rPr>
        <w:t>&lt;=</w:t>
      </w:r>
      <w:r>
        <w:rPr>
          <w:rFonts w:ascii="Consolas" w:hAnsi="Consolas" w:cs="Consolas"/>
          <w:color w:val="333333"/>
        </w:rPr>
        <w:t xml:space="preserve"> i</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      "</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k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return</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38"/>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Pr="00DF4BC3" w:rsidRDefault="00794490" w:rsidP="00794490">
      <w:pPr>
        <w:spacing w:before="300" w:after="300"/>
        <w:rPr>
          <w:ins w:id="754" w:author="Unknown"/>
          <w:sz w:val="24"/>
          <w:szCs w:val="24"/>
        </w:rPr>
      </w:pPr>
    </w:p>
    <w:p w:rsidR="00794490" w:rsidRPr="00DF4BC3" w:rsidRDefault="00794490" w:rsidP="00794490">
      <w:pPr>
        <w:shd w:val="clear" w:color="auto" w:fill="FFFFFF"/>
        <w:spacing w:before="192" w:after="84"/>
        <w:outlineLvl w:val="2"/>
        <w:rPr>
          <w:ins w:id="755" w:author="Unknown"/>
          <w:rFonts w:ascii="Arial" w:hAnsi="Arial" w:cs="Arial"/>
          <w:b/>
          <w:bCs/>
          <w:color w:val="252830"/>
          <w:sz w:val="38"/>
          <w:szCs w:val="38"/>
        </w:rPr>
      </w:pPr>
      <w:bookmarkStart w:id="756" w:name="floyd_triangle"/>
      <w:bookmarkEnd w:id="756"/>
      <w:ins w:id="757" w:author="Unknown">
        <w:r w:rsidRPr="00DF4BC3">
          <w:rPr>
            <w:rFonts w:ascii="Arial" w:hAnsi="Arial" w:cs="Arial"/>
            <w:b/>
            <w:bCs/>
            <w:color w:val="252830"/>
            <w:sz w:val="38"/>
            <w:szCs w:val="38"/>
          </w:rPr>
          <w:t>Example 10: Print Floyd's Triangle.</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758" w:author="Unknown"/>
          <w:rFonts w:ascii="Consolas" w:hAnsi="Consolas" w:cs="Consolas"/>
          <w:color w:val="252830"/>
          <w:sz w:val="23"/>
          <w:szCs w:val="23"/>
        </w:rPr>
      </w:pPr>
      <w:ins w:id="759" w:author="Unknown">
        <w:r w:rsidRPr="00DF4BC3">
          <w:rPr>
            <w:rFonts w:ascii="Consolas" w:hAnsi="Consolas" w:cs="Consolas"/>
            <w:color w:val="252830"/>
            <w:sz w:val="23"/>
            <w:szCs w:val="23"/>
          </w:rPr>
          <w:t>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760" w:author="Unknown"/>
          <w:rFonts w:ascii="Consolas" w:hAnsi="Consolas" w:cs="Consolas"/>
          <w:color w:val="252830"/>
          <w:sz w:val="23"/>
          <w:szCs w:val="23"/>
        </w:rPr>
      </w:pPr>
      <w:ins w:id="761" w:author="Unknown">
        <w:r w:rsidRPr="00DF4BC3">
          <w:rPr>
            <w:rFonts w:ascii="Consolas" w:hAnsi="Consolas" w:cs="Consolas"/>
            <w:color w:val="252830"/>
            <w:sz w:val="23"/>
            <w:szCs w:val="23"/>
          </w:rPr>
          <w:t>2 3</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762" w:author="Unknown"/>
          <w:rFonts w:ascii="Consolas" w:hAnsi="Consolas" w:cs="Consolas"/>
          <w:color w:val="252830"/>
          <w:sz w:val="23"/>
          <w:szCs w:val="23"/>
        </w:rPr>
      </w:pPr>
      <w:ins w:id="763" w:author="Unknown">
        <w:r w:rsidRPr="00DF4BC3">
          <w:rPr>
            <w:rFonts w:ascii="Consolas" w:hAnsi="Consolas" w:cs="Consolas"/>
            <w:color w:val="252830"/>
            <w:sz w:val="23"/>
            <w:szCs w:val="23"/>
          </w:rPr>
          <w:t>4 5 6</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764" w:author="Unknown"/>
          <w:rFonts w:ascii="Consolas" w:hAnsi="Consolas" w:cs="Consolas"/>
          <w:color w:val="252830"/>
          <w:sz w:val="23"/>
          <w:szCs w:val="23"/>
        </w:rPr>
      </w:pPr>
      <w:ins w:id="765" w:author="Unknown">
        <w:r w:rsidRPr="00DF4BC3">
          <w:rPr>
            <w:rFonts w:ascii="Consolas" w:hAnsi="Consolas" w:cs="Consolas"/>
            <w:color w:val="252830"/>
            <w:sz w:val="23"/>
            <w:szCs w:val="23"/>
          </w:rPr>
          <w:lastRenderedPageBreak/>
          <w:t>7 8 9 10</w:t>
        </w:r>
      </w:ins>
    </w:p>
    <w:p w:rsidR="00794490" w:rsidRPr="00DF4BC3" w:rsidRDefault="00794490" w:rsidP="00794490">
      <w:pPr>
        <w:shd w:val="clear" w:color="auto" w:fill="FFFFFF"/>
        <w:spacing w:before="100" w:beforeAutospacing="1" w:after="336"/>
        <w:rPr>
          <w:ins w:id="766" w:author="Unknown"/>
          <w:rFonts w:ascii="Arial" w:hAnsi="Arial" w:cs="Arial"/>
          <w:color w:val="252830"/>
          <w:sz w:val="24"/>
          <w:szCs w:val="24"/>
        </w:rPr>
      </w:pPr>
      <w:ins w:id="767"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68" w:author="Unknown"/>
          <w:rFonts w:ascii="Consolas" w:hAnsi="Consolas" w:cs="Consolas"/>
          <w:color w:val="000000"/>
          <w:sz w:val="23"/>
          <w:szCs w:val="23"/>
        </w:rPr>
      </w:pPr>
      <w:ins w:id="769"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0" w:author="Unknown"/>
          <w:rFonts w:ascii="Consolas" w:hAnsi="Consolas" w:cs="Consolas"/>
          <w:color w:val="000000"/>
          <w:sz w:val="23"/>
          <w:szCs w:val="23"/>
        </w:rPr>
      </w:pPr>
      <w:ins w:id="771"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3" w:author="Unknown"/>
          <w:rFonts w:ascii="Consolas" w:hAnsi="Consolas" w:cs="Consolas"/>
          <w:color w:val="000000"/>
          <w:sz w:val="23"/>
          <w:szCs w:val="23"/>
        </w:rPr>
      </w:pPr>
      <w:ins w:id="774"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5" w:author="Unknown"/>
          <w:rFonts w:ascii="Consolas" w:hAnsi="Consolas" w:cs="Consolas"/>
          <w:color w:val="000000"/>
          <w:sz w:val="23"/>
          <w:szCs w:val="23"/>
        </w:rPr>
      </w:pPr>
      <w:ins w:id="776"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7" w:author="Unknown"/>
          <w:rFonts w:ascii="Consolas" w:hAnsi="Consolas" w:cs="Consolas"/>
          <w:color w:val="000000"/>
          <w:sz w:val="23"/>
          <w:szCs w:val="23"/>
        </w:rPr>
      </w:pPr>
      <w:ins w:id="778"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 number = </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7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0" w:author="Unknown"/>
          <w:rFonts w:ascii="Consolas" w:hAnsi="Consolas" w:cs="Consolas"/>
          <w:color w:val="000000"/>
          <w:sz w:val="23"/>
          <w:szCs w:val="23"/>
        </w:rPr>
      </w:pPr>
      <w:ins w:id="781"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2" w:author="Unknown"/>
          <w:rFonts w:ascii="Consolas" w:hAnsi="Consolas" w:cs="Consolas"/>
          <w:color w:val="000000"/>
          <w:sz w:val="23"/>
          <w:szCs w:val="23"/>
        </w:rPr>
      </w:pPr>
      <w:ins w:id="783"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5" w:author="Unknown"/>
          <w:rFonts w:ascii="Consolas" w:hAnsi="Consolas" w:cs="Consolas"/>
          <w:color w:val="000000"/>
          <w:sz w:val="23"/>
          <w:szCs w:val="23"/>
        </w:rPr>
      </w:pPr>
      <w:ins w:id="786"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1</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7" w:author="Unknown"/>
          <w:rFonts w:ascii="Consolas" w:hAnsi="Consolas" w:cs="Consolas"/>
          <w:color w:val="000000"/>
          <w:sz w:val="23"/>
          <w:szCs w:val="23"/>
        </w:rPr>
      </w:pPr>
      <w:ins w:id="788"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89" w:author="Unknown"/>
          <w:rFonts w:ascii="Consolas" w:hAnsi="Consolas" w:cs="Consolas"/>
          <w:color w:val="000000"/>
          <w:sz w:val="23"/>
          <w:szCs w:val="23"/>
        </w:rPr>
      </w:pPr>
      <w:ins w:id="790"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1</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91" w:author="Unknown"/>
          <w:rFonts w:ascii="Consolas" w:hAnsi="Consolas" w:cs="Consolas"/>
          <w:color w:val="000000"/>
          <w:sz w:val="23"/>
          <w:szCs w:val="23"/>
        </w:rPr>
      </w:pPr>
      <w:ins w:id="792"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93" w:author="Unknown"/>
          <w:rFonts w:ascii="Consolas" w:hAnsi="Consolas" w:cs="Consolas"/>
          <w:color w:val="000000"/>
          <w:sz w:val="23"/>
          <w:szCs w:val="23"/>
        </w:rPr>
      </w:pPr>
      <w:ins w:id="794" w:author="Unknown">
        <w:r w:rsidRPr="00DF4BC3">
          <w:rPr>
            <w:rFonts w:ascii="Consolas" w:hAnsi="Consolas" w:cs="Consolas"/>
            <w:color w:val="000000"/>
            <w:sz w:val="23"/>
            <w:szCs w:val="23"/>
          </w:rPr>
          <w:t>cout&lt;&lt; number &lt;&lt;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95" w:author="Unknown"/>
          <w:rFonts w:ascii="Consolas" w:hAnsi="Consolas" w:cs="Consolas"/>
          <w:color w:val="000000"/>
          <w:sz w:val="23"/>
          <w:szCs w:val="23"/>
        </w:rPr>
      </w:pPr>
      <w:ins w:id="796" w:author="Unknown">
        <w:r w:rsidRPr="00DF4BC3">
          <w:rPr>
            <w:rFonts w:ascii="Consolas" w:hAnsi="Consolas" w:cs="Consolas"/>
            <w:color w:val="000000"/>
            <w:sz w:val="23"/>
            <w:szCs w:val="23"/>
          </w:rPr>
          <w:t xml:space="preserve">            ++number;</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97" w:author="Unknown"/>
          <w:rFonts w:ascii="Consolas" w:hAnsi="Consolas" w:cs="Consolas"/>
          <w:color w:val="000000"/>
          <w:sz w:val="23"/>
          <w:szCs w:val="23"/>
        </w:rPr>
      </w:pPr>
      <w:ins w:id="798"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79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00" w:author="Unknown"/>
          <w:rFonts w:ascii="Consolas" w:hAnsi="Consolas" w:cs="Consolas"/>
          <w:color w:val="000000"/>
          <w:sz w:val="23"/>
          <w:szCs w:val="23"/>
        </w:rPr>
      </w:pPr>
      <w:ins w:id="801"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02" w:author="Unknown"/>
          <w:rFonts w:ascii="Consolas" w:hAnsi="Consolas" w:cs="Consolas"/>
          <w:color w:val="000000"/>
          <w:sz w:val="23"/>
          <w:szCs w:val="23"/>
        </w:rPr>
      </w:pPr>
      <w:ins w:id="80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0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05" w:author="Unknown"/>
          <w:rFonts w:ascii="Consolas" w:hAnsi="Consolas" w:cs="Consolas"/>
          <w:color w:val="000000"/>
          <w:sz w:val="23"/>
          <w:szCs w:val="23"/>
        </w:rPr>
      </w:pPr>
      <w:ins w:id="806"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07" w:author="Unknown"/>
          <w:rFonts w:ascii="Consolas" w:hAnsi="Consolas" w:cs="Consolas"/>
          <w:color w:val="252830"/>
          <w:sz w:val="23"/>
          <w:szCs w:val="23"/>
        </w:rPr>
      </w:pPr>
      <w:ins w:id="808" w:author="Unknown">
        <w:r w:rsidRPr="00DF4BC3">
          <w:rPr>
            <w:rFonts w:ascii="Consolas" w:hAnsi="Consolas" w:cs="Consolas"/>
            <w:color w:val="000000"/>
            <w:sz w:val="23"/>
            <w:szCs w:val="23"/>
          </w:rPr>
          <w:t>}</w:t>
        </w:r>
      </w:ins>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Pr="00E84B26" w:rsidRDefault="00794490" w:rsidP="00794490">
      <w:pPr>
        <w:rPr>
          <w:b/>
          <w:sz w:val="32"/>
        </w:rPr>
      </w:pPr>
    </w:p>
    <w:p w:rsidR="00794490" w:rsidRPr="00E84B26" w:rsidRDefault="00E84B26"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iCs/>
          <w:color w:val="000000" w:themeColor="text1"/>
          <w:sz w:val="48"/>
          <w:szCs w:val="36"/>
        </w:rPr>
      </w:pPr>
      <w:r w:rsidRPr="00E84B26">
        <w:rPr>
          <w:b/>
          <w:sz w:val="32"/>
        </w:rPr>
        <w:t>Lab 11</w:t>
      </w: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Pr>
          <w:rFonts w:ascii="Courier New" w:hAnsi="Courier New" w:cs="Courier New"/>
          <w:i/>
          <w:iCs/>
          <w:color w:val="999999"/>
          <w:sz w:val="25"/>
          <w:szCs w:val="25"/>
        </w:rPr>
        <w:t xml:space="preserve">NESTED FOR LOOPS: </w:t>
      </w:r>
    </w:p>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tbl>
      <w:tblPr>
        <w:tblW w:w="5000" w:type="pct"/>
        <w:tblCellSpacing w:w="0" w:type="dxa"/>
        <w:tblCellMar>
          <w:left w:w="0" w:type="dxa"/>
          <w:right w:w="0" w:type="dxa"/>
        </w:tblCellMar>
        <w:tblLook w:val="04A0"/>
      </w:tblPr>
      <w:tblGrid>
        <w:gridCol w:w="554"/>
        <w:gridCol w:w="3221"/>
        <w:gridCol w:w="430"/>
        <w:gridCol w:w="2301"/>
        <w:gridCol w:w="553"/>
        <w:gridCol w:w="2301"/>
      </w:tblGrid>
      <w:tr w:rsidR="00794490" w:rsidRPr="00215297" w:rsidTr="00794490">
        <w:trPr>
          <w:tblCellSpacing w:w="0" w:type="dxa"/>
        </w:trPr>
        <w:tc>
          <w:tcPr>
            <w:tcW w:w="0" w:type="auto"/>
            <w:hideMark/>
          </w:tcPr>
          <w:p w:rsidR="00794490" w:rsidRPr="00215297" w:rsidRDefault="00794490" w:rsidP="00794490">
            <w:pPr>
              <w:rPr>
                <w:rFonts w:ascii="Verdana" w:hAnsi="Verdana"/>
                <w:color w:val="000000"/>
                <w:sz w:val="23"/>
                <w:szCs w:val="23"/>
              </w:rPr>
            </w:pPr>
            <w:r w:rsidRPr="00215297">
              <w:rPr>
                <w:rFonts w:ascii="Verdana" w:hAnsi="Verdana"/>
                <w:b/>
                <w:bCs/>
                <w:color w:val="000000"/>
                <w:sz w:val="23"/>
                <w:szCs w:val="23"/>
              </w:rPr>
              <w:t>iv)</w:t>
            </w:r>
          </w:p>
        </w:tc>
        <w:tc>
          <w:tcPr>
            <w:tcW w:w="0" w:type="auto"/>
            <w:hideMark/>
          </w:tcPr>
          <w:p w:rsidR="00794490" w:rsidRPr="00215297" w:rsidRDefault="00794490" w:rsidP="00794490">
            <w:pPr>
              <w:rPr>
                <w:rFonts w:ascii="Verdana" w:hAnsi="Verdana"/>
                <w:color w:val="000000"/>
                <w:sz w:val="23"/>
                <w:szCs w:val="23"/>
              </w:rPr>
            </w:pPr>
            <w:r w:rsidRPr="00215297">
              <w:rPr>
                <w:rFonts w:ascii="Verdana" w:hAnsi="Verdana"/>
                <w:color w:val="000000"/>
                <w:sz w:val="36"/>
                <w:szCs w:val="36"/>
              </w:rPr>
              <w:t>        *</w:t>
            </w:r>
            <w:r w:rsidRPr="00215297">
              <w:rPr>
                <w:rFonts w:ascii="Verdana" w:hAnsi="Verdana"/>
                <w:color w:val="000000"/>
                <w:sz w:val="36"/>
                <w:szCs w:val="36"/>
              </w:rPr>
              <w:br/>
              <w:t>      ***</w:t>
            </w:r>
            <w:r w:rsidRPr="00215297">
              <w:rPr>
                <w:rFonts w:ascii="Verdana" w:hAnsi="Verdana"/>
                <w:color w:val="000000"/>
                <w:sz w:val="23"/>
                <w:szCs w:val="23"/>
              </w:rPr>
              <w:br/>
            </w:r>
            <w:r w:rsidRPr="00215297">
              <w:rPr>
                <w:rFonts w:ascii="Verdana" w:hAnsi="Verdana"/>
                <w:color w:val="000000"/>
                <w:sz w:val="36"/>
                <w:szCs w:val="36"/>
              </w:rPr>
              <w:t>    *****</w:t>
            </w:r>
            <w:r w:rsidRPr="00215297">
              <w:rPr>
                <w:rFonts w:ascii="Verdana" w:hAnsi="Verdana"/>
                <w:color w:val="000000"/>
                <w:sz w:val="23"/>
                <w:szCs w:val="23"/>
              </w:rPr>
              <w:br/>
            </w:r>
            <w:r w:rsidRPr="00215297">
              <w:rPr>
                <w:rFonts w:ascii="Verdana" w:hAnsi="Verdana"/>
                <w:color w:val="000000"/>
                <w:sz w:val="36"/>
                <w:szCs w:val="36"/>
              </w:rPr>
              <w:t>  *******</w:t>
            </w:r>
            <w:r w:rsidRPr="00215297">
              <w:rPr>
                <w:rFonts w:ascii="Verdana" w:hAnsi="Verdana"/>
                <w:color w:val="000000"/>
                <w:sz w:val="23"/>
                <w:szCs w:val="23"/>
              </w:rPr>
              <w:br/>
            </w:r>
            <w:r w:rsidRPr="00215297">
              <w:rPr>
                <w:rFonts w:ascii="Verdana" w:hAnsi="Verdana"/>
                <w:color w:val="000000"/>
                <w:sz w:val="36"/>
                <w:szCs w:val="36"/>
              </w:rPr>
              <w:t>*********</w:t>
            </w:r>
          </w:p>
        </w:tc>
        <w:tc>
          <w:tcPr>
            <w:tcW w:w="0" w:type="auto"/>
            <w:hideMark/>
          </w:tcPr>
          <w:p w:rsidR="00794490" w:rsidRPr="00215297" w:rsidRDefault="00794490" w:rsidP="00794490">
            <w:pPr>
              <w:rPr>
                <w:rFonts w:ascii="Verdana" w:hAnsi="Verdana"/>
                <w:color w:val="000000"/>
                <w:sz w:val="23"/>
                <w:szCs w:val="23"/>
              </w:rPr>
            </w:pPr>
            <w:r w:rsidRPr="00215297">
              <w:rPr>
                <w:rFonts w:ascii="Verdana" w:hAnsi="Verdana"/>
                <w:b/>
                <w:bCs/>
                <w:color w:val="000000"/>
                <w:sz w:val="23"/>
                <w:szCs w:val="23"/>
              </w:rPr>
              <w:t>v)</w:t>
            </w:r>
          </w:p>
        </w:tc>
        <w:tc>
          <w:tcPr>
            <w:tcW w:w="0" w:type="auto"/>
            <w:hideMark/>
          </w:tcPr>
          <w:p w:rsidR="00794490" w:rsidRPr="00215297" w:rsidRDefault="00794490" w:rsidP="00794490">
            <w:pPr>
              <w:rPr>
                <w:rFonts w:ascii="Verdana" w:hAnsi="Verdana"/>
                <w:color w:val="000000"/>
                <w:sz w:val="23"/>
                <w:szCs w:val="23"/>
              </w:rPr>
            </w:pPr>
            <w:r w:rsidRPr="00215297">
              <w:rPr>
                <w:rFonts w:ascii="Verdana" w:hAnsi="Verdana"/>
                <w:color w:val="000000"/>
                <w:sz w:val="23"/>
                <w:szCs w:val="23"/>
              </w:rPr>
              <w:t> </w:t>
            </w:r>
            <w:r w:rsidRPr="00215297">
              <w:rPr>
                <w:rFonts w:ascii="Verdana" w:hAnsi="Verdana"/>
                <w:b/>
                <w:bCs/>
                <w:color w:val="000000"/>
                <w:sz w:val="23"/>
                <w:szCs w:val="23"/>
              </w:rPr>
              <w:t>       1</w:t>
            </w:r>
            <w:r w:rsidRPr="00215297">
              <w:rPr>
                <w:rFonts w:ascii="Verdana" w:hAnsi="Verdana"/>
                <w:b/>
                <w:bCs/>
                <w:color w:val="000000"/>
                <w:sz w:val="23"/>
                <w:szCs w:val="23"/>
              </w:rPr>
              <w:br/>
              <w:t>      222</w:t>
            </w:r>
            <w:r w:rsidRPr="00215297">
              <w:rPr>
                <w:rFonts w:ascii="Verdana" w:hAnsi="Verdana"/>
                <w:b/>
                <w:bCs/>
                <w:color w:val="000000"/>
                <w:sz w:val="23"/>
                <w:szCs w:val="23"/>
              </w:rPr>
              <w:br/>
              <w:t>    33333</w:t>
            </w:r>
            <w:r w:rsidRPr="00215297">
              <w:rPr>
                <w:rFonts w:ascii="Verdana" w:hAnsi="Verdana"/>
                <w:b/>
                <w:bCs/>
                <w:color w:val="000000"/>
                <w:sz w:val="23"/>
                <w:szCs w:val="23"/>
              </w:rPr>
              <w:br/>
              <w:t>  4444444</w:t>
            </w:r>
            <w:r w:rsidRPr="00215297">
              <w:rPr>
                <w:rFonts w:ascii="Verdana" w:hAnsi="Verdana"/>
                <w:b/>
                <w:bCs/>
                <w:color w:val="000000"/>
                <w:sz w:val="23"/>
                <w:szCs w:val="23"/>
              </w:rPr>
              <w:br/>
              <w:t>555555555</w:t>
            </w:r>
          </w:p>
        </w:tc>
        <w:tc>
          <w:tcPr>
            <w:tcW w:w="0" w:type="auto"/>
            <w:hideMark/>
          </w:tcPr>
          <w:p w:rsidR="00794490" w:rsidRPr="00215297" w:rsidRDefault="00794490" w:rsidP="00794490">
            <w:pPr>
              <w:rPr>
                <w:rFonts w:ascii="Verdana" w:hAnsi="Verdana"/>
                <w:color w:val="000000"/>
                <w:sz w:val="23"/>
                <w:szCs w:val="23"/>
              </w:rPr>
            </w:pPr>
            <w:r w:rsidRPr="00215297">
              <w:rPr>
                <w:rFonts w:ascii="Verdana" w:hAnsi="Verdana"/>
                <w:b/>
                <w:bCs/>
                <w:color w:val="000000"/>
                <w:sz w:val="23"/>
                <w:szCs w:val="23"/>
              </w:rPr>
              <w:t>vi)</w:t>
            </w:r>
          </w:p>
        </w:tc>
        <w:tc>
          <w:tcPr>
            <w:tcW w:w="0" w:type="auto"/>
            <w:hideMark/>
          </w:tcPr>
          <w:p w:rsidR="00794490" w:rsidRPr="00215297" w:rsidRDefault="00794490" w:rsidP="00794490">
            <w:pPr>
              <w:rPr>
                <w:rFonts w:ascii="Verdana" w:hAnsi="Verdana"/>
                <w:color w:val="000000"/>
                <w:sz w:val="23"/>
                <w:szCs w:val="23"/>
              </w:rPr>
            </w:pPr>
            <w:r w:rsidRPr="00215297">
              <w:rPr>
                <w:rFonts w:ascii="Verdana" w:hAnsi="Verdana"/>
                <w:b/>
                <w:bCs/>
                <w:color w:val="000000"/>
                <w:sz w:val="23"/>
                <w:szCs w:val="23"/>
              </w:rPr>
              <w:t>        1</w:t>
            </w:r>
            <w:r w:rsidRPr="00215297">
              <w:rPr>
                <w:rFonts w:ascii="Verdana" w:hAnsi="Verdana"/>
                <w:b/>
                <w:bCs/>
                <w:color w:val="000000"/>
                <w:sz w:val="23"/>
                <w:szCs w:val="23"/>
              </w:rPr>
              <w:br/>
              <w:t>      212</w:t>
            </w:r>
            <w:r w:rsidRPr="00215297">
              <w:rPr>
                <w:rFonts w:ascii="Verdana" w:hAnsi="Verdana"/>
                <w:b/>
                <w:bCs/>
                <w:color w:val="000000"/>
                <w:sz w:val="23"/>
                <w:szCs w:val="23"/>
              </w:rPr>
              <w:br/>
              <w:t>    32123</w:t>
            </w:r>
            <w:r w:rsidRPr="00215297">
              <w:rPr>
                <w:rFonts w:ascii="Verdana" w:hAnsi="Verdana"/>
                <w:b/>
                <w:bCs/>
                <w:color w:val="000000"/>
                <w:sz w:val="23"/>
                <w:szCs w:val="23"/>
              </w:rPr>
              <w:br/>
              <w:t>  4321234</w:t>
            </w:r>
            <w:r w:rsidRPr="00215297">
              <w:rPr>
                <w:rFonts w:ascii="Verdana" w:hAnsi="Verdana"/>
                <w:b/>
                <w:bCs/>
                <w:color w:val="000000"/>
                <w:sz w:val="23"/>
                <w:szCs w:val="23"/>
              </w:rPr>
              <w:br/>
              <w:t>543212345</w:t>
            </w:r>
          </w:p>
        </w:tc>
      </w:tr>
    </w:tbl>
    <w:p w:rsidR="00794490"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sidRPr="00215297">
        <w:rPr>
          <w:rFonts w:ascii="Courier New" w:hAnsi="Courier New" w:cs="Courier New"/>
          <w:i/>
          <w:iCs/>
          <w:color w:val="999999"/>
          <w:sz w:val="25"/>
          <w:szCs w:val="25"/>
        </w:rPr>
        <w:t>//Solution of (iv)</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99"/>
          <w:sz w:val="25"/>
          <w:szCs w:val="25"/>
        </w:rPr>
      </w:pPr>
      <w:r w:rsidRPr="00215297">
        <w:rPr>
          <w:rFonts w:ascii="Courier New" w:hAnsi="Courier New" w:cs="Courier New"/>
          <w:color w:val="000099"/>
          <w:sz w:val="25"/>
          <w:szCs w:val="25"/>
        </w:rPr>
        <w:t>#include&lt;iostream&gt;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990000"/>
          <w:sz w:val="25"/>
          <w:szCs w:val="25"/>
        </w:rPr>
        <w:t>using namespace</w:t>
      </w:r>
      <w:r w:rsidRPr="00215297">
        <w:rPr>
          <w:rFonts w:ascii="Courier New" w:hAnsi="Courier New" w:cs="Courier New"/>
          <w:color w:val="222222"/>
          <w:sz w:val="25"/>
          <w:szCs w:val="25"/>
        </w:rPr>
        <w:t>std</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6633"/>
          <w:sz w:val="25"/>
          <w:szCs w:val="25"/>
        </w:rPr>
        <w:t>int</w:t>
      </w:r>
      <w:r w:rsidRPr="00215297">
        <w:rPr>
          <w:rFonts w:ascii="Courier New" w:hAnsi="Courier New" w:cs="Courier New"/>
          <w:color w:val="990000"/>
          <w:sz w:val="25"/>
          <w:szCs w:val="25"/>
        </w:rPr>
        <w:t xml:space="preserve"> main</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FF6633"/>
          <w:sz w:val="25"/>
          <w:szCs w:val="25"/>
        </w:rPr>
        <w:tab/>
        <w:t>int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&lt;=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&gt;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009900"/>
          <w:sz w:val="25"/>
          <w:szCs w:val="25"/>
        </w:rPr>
        <w:t>' '</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&lt;</w:t>
      </w:r>
      <w:r w:rsidRPr="00215297">
        <w:rPr>
          <w:rFonts w:ascii="Courier New" w:hAnsi="Courier New" w:cs="Courier New"/>
          <w:color w:val="999900"/>
          <w:sz w:val="25"/>
          <w:szCs w:val="25"/>
        </w:rPr>
        <w:t>2</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009900"/>
          <w:sz w:val="25"/>
          <w:szCs w:val="25"/>
        </w:rPr>
        <w:t>'*'</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endl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return</w:t>
      </w:r>
      <w:r w:rsidRPr="00215297">
        <w:rPr>
          <w:rFonts w:ascii="Courier New" w:hAnsi="Courier New" w:cs="Courier New"/>
          <w:color w:val="999900"/>
          <w:sz w:val="25"/>
          <w:szCs w:val="25"/>
        </w:rPr>
        <w:t xml:space="preserve"> 0</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sidRPr="00215297">
        <w:rPr>
          <w:rFonts w:ascii="Courier New" w:hAnsi="Courier New" w:cs="Courier New"/>
          <w:i/>
          <w:iCs/>
          <w:color w:val="999999"/>
          <w:sz w:val="25"/>
          <w:szCs w:val="25"/>
        </w:rPr>
        <w:t>//Solution of (v)</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99"/>
          <w:sz w:val="25"/>
          <w:szCs w:val="25"/>
        </w:rPr>
      </w:pPr>
      <w:r w:rsidRPr="00215297">
        <w:rPr>
          <w:rFonts w:ascii="Courier New" w:hAnsi="Courier New" w:cs="Courier New"/>
          <w:color w:val="000099"/>
          <w:sz w:val="25"/>
          <w:szCs w:val="25"/>
        </w:rPr>
        <w:t>#include&lt;iostream&gt;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990000"/>
          <w:sz w:val="25"/>
          <w:szCs w:val="25"/>
        </w:rPr>
        <w:t>using namespace</w:t>
      </w:r>
      <w:r w:rsidRPr="00215297">
        <w:rPr>
          <w:rFonts w:ascii="Courier New" w:hAnsi="Courier New" w:cs="Courier New"/>
          <w:color w:val="222222"/>
          <w:sz w:val="25"/>
          <w:szCs w:val="25"/>
        </w:rPr>
        <w:t>std</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6633"/>
          <w:sz w:val="25"/>
          <w:szCs w:val="25"/>
        </w:rPr>
        <w:t>int</w:t>
      </w:r>
      <w:r w:rsidRPr="00215297">
        <w:rPr>
          <w:rFonts w:ascii="Courier New" w:hAnsi="Courier New" w:cs="Courier New"/>
          <w:color w:val="990000"/>
          <w:sz w:val="25"/>
          <w:szCs w:val="25"/>
        </w:rPr>
        <w:t xml:space="preserve"> main</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FF6633"/>
          <w:sz w:val="25"/>
          <w:szCs w:val="25"/>
        </w:rPr>
        <w:lastRenderedPageBreak/>
        <w:tab/>
        <w:t>int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&lt;=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&gt;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009900"/>
          <w:sz w:val="25"/>
          <w:szCs w:val="25"/>
        </w:rPr>
        <w:t>' '</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&lt;</w:t>
      </w:r>
      <w:r w:rsidRPr="00215297">
        <w:rPr>
          <w:rFonts w:ascii="Courier New" w:hAnsi="Courier New" w:cs="Courier New"/>
          <w:color w:val="999900"/>
          <w:sz w:val="25"/>
          <w:szCs w:val="25"/>
        </w:rPr>
        <w:t>2</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endl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return</w:t>
      </w:r>
      <w:r w:rsidRPr="00215297">
        <w:rPr>
          <w:rFonts w:ascii="Courier New" w:hAnsi="Courier New" w:cs="Courier New"/>
          <w:color w:val="999900"/>
          <w:sz w:val="25"/>
          <w:szCs w:val="25"/>
        </w:rPr>
        <w:t xml:space="preserve"> 0</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999999"/>
          <w:sz w:val="25"/>
          <w:szCs w:val="25"/>
        </w:rPr>
      </w:pPr>
      <w:r w:rsidRPr="00215297">
        <w:rPr>
          <w:rFonts w:ascii="Courier New" w:hAnsi="Courier New" w:cs="Courier New"/>
          <w:i/>
          <w:iCs/>
          <w:color w:val="999999"/>
          <w:sz w:val="25"/>
          <w:szCs w:val="25"/>
        </w:rPr>
        <w:t>//Solution of (vi)</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99"/>
          <w:sz w:val="25"/>
          <w:szCs w:val="25"/>
        </w:rPr>
      </w:pPr>
      <w:r w:rsidRPr="00215297">
        <w:rPr>
          <w:rFonts w:ascii="Courier New" w:hAnsi="Courier New" w:cs="Courier New"/>
          <w:color w:val="000099"/>
          <w:sz w:val="25"/>
          <w:szCs w:val="25"/>
        </w:rPr>
        <w:t>#include&lt;iostream&gt;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990000"/>
          <w:sz w:val="25"/>
          <w:szCs w:val="25"/>
        </w:rPr>
        <w:t>using namespace</w:t>
      </w:r>
      <w:r w:rsidRPr="00215297">
        <w:rPr>
          <w:rFonts w:ascii="Courier New" w:hAnsi="Courier New" w:cs="Courier New"/>
          <w:color w:val="222222"/>
          <w:sz w:val="25"/>
          <w:szCs w:val="25"/>
        </w:rPr>
        <w:t>std</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6633"/>
          <w:sz w:val="25"/>
          <w:szCs w:val="25"/>
        </w:rPr>
        <w:t>int</w:t>
      </w:r>
      <w:r w:rsidRPr="00215297">
        <w:rPr>
          <w:rFonts w:ascii="Courier New" w:hAnsi="Courier New" w:cs="Courier New"/>
          <w:color w:val="990000"/>
          <w:sz w:val="25"/>
          <w:szCs w:val="25"/>
        </w:rPr>
        <w:t xml:space="preserve"> main</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6633"/>
          <w:sz w:val="25"/>
          <w:szCs w:val="25"/>
        </w:rPr>
      </w:pP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FF6633"/>
          <w:sz w:val="25"/>
          <w:szCs w:val="25"/>
        </w:rPr>
        <w:tab/>
        <w:t>int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r w:rsidRPr="00215297">
        <w:rPr>
          <w:rFonts w:ascii="Courier New" w:hAnsi="Courier New" w:cs="Courier New"/>
          <w:color w:val="222222"/>
          <w:sz w:val="25"/>
          <w:szCs w:val="25"/>
        </w:rPr>
        <w:t>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&lt;=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r w:rsidRPr="00215297">
        <w:rPr>
          <w:rFonts w:ascii="Courier New" w:hAnsi="Courier New" w:cs="Courier New"/>
          <w:color w:val="999900"/>
          <w:sz w:val="25"/>
          <w:szCs w:val="25"/>
        </w:rPr>
        <w:t>5</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&gt;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j</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009900"/>
          <w:sz w:val="25"/>
          <w:szCs w:val="25"/>
        </w:rPr>
        <w:t>' '</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&gt;=</w:t>
      </w:r>
      <w:r w:rsidRPr="00215297">
        <w:rPr>
          <w:rFonts w:ascii="Courier New" w:hAnsi="Courier New" w:cs="Courier New"/>
          <w:color w:val="999900"/>
          <w:sz w:val="25"/>
          <w:szCs w:val="25"/>
        </w:rPr>
        <w:t>1</w:t>
      </w:r>
      <w:r w:rsidRPr="00215297">
        <w:rPr>
          <w:rFonts w:ascii="Courier New" w:hAnsi="Courier New" w:cs="Courier New"/>
          <w:color w:val="663300"/>
          <w:sz w:val="25"/>
          <w:szCs w:val="25"/>
        </w:rPr>
        <w: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k</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FF0000"/>
          <w:sz w:val="25"/>
          <w:szCs w:val="25"/>
        </w:rPr>
        <w:tab/>
      </w:r>
      <w:r w:rsidRPr="00215297">
        <w:rPr>
          <w:rFonts w:ascii="Courier New" w:hAnsi="Courier New" w:cs="Courier New"/>
          <w:color w:val="FF0000"/>
          <w:sz w:val="25"/>
          <w:szCs w:val="25"/>
        </w:rPr>
        <w:tab/>
        <w:t>for</w:t>
      </w:r>
      <w:r w:rsidRPr="00215297">
        <w:rPr>
          <w:rFonts w:ascii="Courier New" w:hAnsi="Courier New" w:cs="Courier New"/>
          <w:color w:val="663300"/>
          <w:sz w:val="25"/>
          <w:szCs w:val="25"/>
        </w:rPr>
        <w:t>(</w:t>
      </w:r>
      <w:r w:rsidRPr="00215297">
        <w:rPr>
          <w:rFonts w:ascii="Courier New" w:hAnsi="Courier New" w:cs="Courier New"/>
          <w:color w:val="222222"/>
          <w:sz w:val="25"/>
          <w:szCs w:val="25"/>
        </w:rPr>
        <w:t>l</w:t>
      </w:r>
      <w:r w:rsidRPr="00215297">
        <w:rPr>
          <w:rFonts w:ascii="Courier New" w:hAnsi="Courier New" w:cs="Courier New"/>
          <w:color w:val="663300"/>
          <w:sz w:val="25"/>
          <w:szCs w:val="25"/>
        </w:rPr>
        <w:t>=</w:t>
      </w:r>
      <w:r w:rsidRPr="00215297">
        <w:rPr>
          <w:rFonts w:ascii="Courier New" w:hAnsi="Courier New" w:cs="Courier New"/>
          <w:color w:val="999900"/>
          <w:sz w:val="25"/>
          <w:szCs w:val="25"/>
        </w:rPr>
        <w:t>2</w:t>
      </w:r>
      <w:r w:rsidRPr="00215297">
        <w:rPr>
          <w:rFonts w:ascii="Courier New" w:hAnsi="Courier New" w:cs="Courier New"/>
          <w:color w:val="663300"/>
          <w:sz w:val="25"/>
          <w:szCs w:val="25"/>
        </w:rPr>
        <w:t>;</w:t>
      </w:r>
      <w:r w:rsidRPr="00215297">
        <w:rPr>
          <w:rFonts w:ascii="Courier New" w:hAnsi="Courier New" w:cs="Courier New"/>
          <w:color w:val="222222"/>
          <w:sz w:val="25"/>
          <w:szCs w:val="25"/>
        </w:rPr>
        <w:t>l</w:t>
      </w:r>
      <w:r w:rsidRPr="00215297">
        <w:rPr>
          <w:rFonts w:ascii="Courier New" w:hAnsi="Courier New" w:cs="Courier New"/>
          <w:color w:val="663300"/>
          <w:sz w:val="25"/>
          <w:szCs w:val="25"/>
        </w:rPr>
        <w:t>&lt;=</w:t>
      </w:r>
      <w:r w:rsidRPr="00215297">
        <w:rPr>
          <w:rFonts w:ascii="Courier New" w:hAnsi="Courier New" w:cs="Courier New"/>
          <w:color w:val="222222"/>
          <w:sz w:val="25"/>
          <w:szCs w:val="25"/>
        </w:rPr>
        <w:t>i</w:t>
      </w:r>
      <w:r w:rsidRPr="00215297">
        <w:rPr>
          <w:rFonts w:ascii="Courier New" w:hAnsi="Courier New" w:cs="Courier New"/>
          <w:color w:val="663300"/>
          <w:sz w:val="25"/>
          <w:szCs w:val="25"/>
        </w:rPr>
        <w:t>;</w:t>
      </w:r>
      <w:r w:rsidRPr="00215297">
        <w:rPr>
          <w:rFonts w:ascii="Courier New" w:hAnsi="Courier New" w:cs="Courier New"/>
          <w:color w:val="222222"/>
          <w:sz w:val="25"/>
          <w:szCs w:val="25"/>
        </w:rPr>
        <w:t>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222222"/>
          <w:sz w:val="25"/>
          <w:szCs w:val="25"/>
        </w:rPr>
        <w:tab/>
      </w:r>
      <w:r w:rsidRPr="00215297">
        <w:rPr>
          <w:rFonts w:ascii="Courier New" w:hAnsi="Courier New" w:cs="Courier New"/>
          <w:color w:val="222222"/>
          <w:sz w:val="25"/>
          <w:szCs w:val="25"/>
        </w:rPr>
        <w:tab/>
        <w:t>cout</w:t>
      </w:r>
      <w:r w:rsidRPr="00215297">
        <w:rPr>
          <w:rFonts w:ascii="Courier New" w:hAnsi="Courier New" w:cs="Courier New"/>
          <w:color w:val="663300"/>
          <w:sz w:val="25"/>
          <w:szCs w:val="25"/>
        </w:rPr>
        <w:t>&lt;&lt;</w:t>
      </w:r>
      <w:r w:rsidRPr="00215297">
        <w:rPr>
          <w:rFonts w:ascii="Courier New" w:hAnsi="Courier New" w:cs="Courier New"/>
          <w:color w:val="222222"/>
          <w:sz w:val="25"/>
          <w:szCs w:val="25"/>
        </w:rPr>
        <w:t>endl</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663300"/>
          <w:sz w:val="25"/>
          <w:szCs w:val="25"/>
        </w:rPr>
        <w:tab/>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sz w:val="25"/>
          <w:szCs w:val="25"/>
        </w:rPr>
      </w:pPr>
      <w:r w:rsidRPr="00215297">
        <w:rPr>
          <w:rFonts w:ascii="Courier New" w:hAnsi="Courier New" w:cs="Courier New"/>
          <w:color w:val="222222"/>
          <w:sz w:val="25"/>
          <w:szCs w:val="25"/>
        </w:rPr>
        <w:tab/>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3300"/>
          <w:sz w:val="25"/>
          <w:szCs w:val="25"/>
        </w:rPr>
      </w:pPr>
      <w:r w:rsidRPr="00215297">
        <w:rPr>
          <w:rFonts w:ascii="Courier New" w:hAnsi="Courier New" w:cs="Courier New"/>
          <w:color w:val="FF0000"/>
          <w:sz w:val="25"/>
          <w:szCs w:val="25"/>
        </w:rPr>
        <w:tab/>
        <w:t>return</w:t>
      </w:r>
      <w:r w:rsidRPr="00215297">
        <w:rPr>
          <w:rFonts w:ascii="Courier New" w:hAnsi="Courier New" w:cs="Courier New"/>
          <w:color w:val="999900"/>
          <w:sz w:val="25"/>
          <w:szCs w:val="25"/>
        </w:rPr>
        <w:t xml:space="preserve"> 0</w:t>
      </w:r>
      <w:r w:rsidRPr="00215297">
        <w:rPr>
          <w:rFonts w:ascii="Courier New" w:hAnsi="Courier New" w:cs="Courier New"/>
          <w:color w:val="663300"/>
          <w:sz w:val="25"/>
          <w:szCs w:val="25"/>
        </w:rPr>
        <w:t>;</w:t>
      </w:r>
    </w:p>
    <w:p w:rsidR="00794490" w:rsidRPr="00215297" w:rsidRDefault="00794490" w:rsidP="00794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22222"/>
          <w:sz w:val="25"/>
          <w:szCs w:val="25"/>
        </w:rPr>
      </w:pPr>
      <w:r w:rsidRPr="00215297">
        <w:rPr>
          <w:rFonts w:ascii="Courier New" w:hAnsi="Courier New" w:cs="Courier New"/>
          <w:color w:val="663300"/>
          <w:sz w:val="25"/>
          <w:szCs w:val="25"/>
        </w:rPr>
        <w:t>}</w:t>
      </w:r>
    </w:p>
    <w:p w:rsidR="00794490" w:rsidRDefault="00794490" w:rsidP="00794490"/>
    <w:p w:rsidR="00794490" w:rsidRDefault="00794490" w:rsidP="00794490"/>
    <w:p w:rsidR="00794490" w:rsidRPr="00DF4BC3" w:rsidRDefault="00794490" w:rsidP="00794490">
      <w:pPr>
        <w:shd w:val="clear" w:color="auto" w:fill="FFFFFF"/>
        <w:spacing w:before="168" w:after="60"/>
        <w:outlineLvl w:val="3"/>
        <w:rPr>
          <w:ins w:id="809" w:author="Unknown"/>
          <w:rFonts w:ascii="Arial" w:hAnsi="Arial" w:cs="Arial"/>
          <w:b/>
          <w:bCs/>
          <w:color w:val="252830"/>
          <w:sz w:val="34"/>
          <w:szCs w:val="34"/>
        </w:rPr>
      </w:pPr>
      <w:ins w:id="810" w:author="Unknown">
        <w:r w:rsidRPr="00DF4BC3">
          <w:rPr>
            <w:rFonts w:ascii="Arial" w:hAnsi="Arial" w:cs="Arial"/>
            <w:b/>
            <w:bCs/>
            <w:color w:val="252830"/>
            <w:sz w:val="34"/>
            <w:szCs w:val="34"/>
          </w:rPr>
          <w:t>Example 8: Inverted full pyramid using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11" w:author="Unknown"/>
          <w:rFonts w:ascii="Consolas" w:hAnsi="Consolas" w:cs="Consolas"/>
          <w:color w:val="252830"/>
          <w:sz w:val="23"/>
          <w:szCs w:val="23"/>
        </w:rPr>
      </w:pPr>
      <w:ins w:id="812" w:author="Unknown">
        <w:r w:rsidRPr="00DF4BC3">
          <w:rPr>
            <w:rFonts w:ascii="Consolas" w:hAnsi="Consolas" w:cs="Consolas"/>
            <w:color w:val="252830"/>
            <w:sz w:val="23"/>
            <w:szCs w:val="23"/>
          </w:rPr>
          <w:t>* * * *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13" w:author="Unknown"/>
          <w:rFonts w:ascii="Consolas" w:hAnsi="Consolas" w:cs="Consolas"/>
          <w:color w:val="252830"/>
          <w:sz w:val="23"/>
          <w:szCs w:val="23"/>
        </w:rPr>
      </w:pPr>
      <w:ins w:id="814" w:author="Unknown">
        <w:r w:rsidRPr="00DF4BC3">
          <w:rPr>
            <w:rFonts w:ascii="Consolas" w:hAnsi="Consolas" w:cs="Consolas"/>
            <w:color w:val="252830"/>
            <w:sz w:val="23"/>
            <w:szCs w:val="23"/>
          </w:rPr>
          <w:t xml:space="preserve">  * *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15" w:author="Unknown"/>
          <w:rFonts w:ascii="Consolas" w:hAnsi="Consolas" w:cs="Consolas"/>
          <w:color w:val="252830"/>
          <w:sz w:val="23"/>
          <w:szCs w:val="23"/>
        </w:rPr>
      </w:pPr>
      <w:ins w:id="816" w:author="Unknown">
        <w:r w:rsidRPr="00DF4BC3">
          <w:rPr>
            <w:rFonts w:ascii="Consolas" w:hAnsi="Consolas" w:cs="Consolas"/>
            <w:color w:val="252830"/>
            <w:sz w:val="23"/>
            <w:szCs w:val="23"/>
          </w:rPr>
          <w:lastRenderedPageBreak/>
          <w:t xml:space="preserve">    * *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17" w:author="Unknown"/>
          <w:rFonts w:ascii="Consolas" w:hAnsi="Consolas" w:cs="Consolas"/>
          <w:color w:val="252830"/>
          <w:sz w:val="23"/>
          <w:szCs w:val="23"/>
        </w:rPr>
      </w:pPr>
      <w:ins w:id="818" w:author="Unknown">
        <w:r w:rsidRPr="00DF4BC3">
          <w:rPr>
            <w:rFonts w:ascii="Consolas" w:hAnsi="Consolas" w:cs="Consolas"/>
            <w:color w:val="252830"/>
            <w:sz w:val="23"/>
            <w:szCs w:val="23"/>
          </w:rPr>
          <w:t xml:space="preserve">      * * *</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19" w:author="Unknown"/>
          <w:rFonts w:ascii="Consolas" w:hAnsi="Consolas" w:cs="Consolas"/>
          <w:color w:val="252830"/>
          <w:sz w:val="23"/>
          <w:szCs w:val="23"/>
        </w:rPr>
      </w:pPr>
      <w:ins w:id="820" w:author="Unknown">
        <w:r w:rsidRPr="00DF4BC3">
          <w:rPr>
            <w:rFonts w:ascii="Consolas" w:hAnsi="Consolas" w:cs="Consolas"/>
            <w:color w:val="252830"/>
            <w:sz w:val="23"/>
            <w:szCs w:val="23"/>
          </w:rPr>
          <w:t xml:space="preserve">        *</w:t>
        </w:r>
      </w:ins>
    </w:p>
    <w:p w:rsidR="00794490" w:rsidRPr="00DF4BC3" w:rsidRDefault="00794490" w:rsidP="00794490">
      <w:pPr>
        <w:shd w:val="clear" w:color="auto" w:fill="FFFFFF"/>
        <w:spacing w:before="100" w:beforeAutospacing="1" w:after="336"/>
        <w:rPr>
          <w:ins w:id="821" w:author="Unknown"/>
          <w:rFonts w:ascii="Arial" w:hAnsi="Arial" w:cs="Arial"/>
          <w:color w:val="252830"/>
          <w:sz w:val="24"/>
          <w:szCs w:val="24"/>
        </w:rPr>
      </w:pPr>
      <w:ins w:id="822"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23" w:author="Unknown"/>
          <w:rFonts w:ascii="Consolas" w:hAnsi="Consolas" w:cs="Consolas"/>
          <w:color w:val="000000"/>
          <w:sz w:val="23"/>
          <w:szCs w:val="23"/>
        </w:rPr>
      </w:pPr>
      <w:ins w:id="824"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25" w:author="Unknown"/>
          <w:rFonts w:ascii="Consolas" w:hAnsi="Consolas" w:cs="Consolas"/>
          <w:color w:val="000000"/>
          <w:sz w:val="23"/>
          <w:szCs w:val="23"/>
        </w:rPr>
      </w:pPr>
      <w:ins w:id="826"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27"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28" w:author="Unknown"/>
          <w:rFonts w:ascii="Consolas" w:hAnsi="Consolas" w:cs="Consolas"/>
          <w:color w:val="000000"/>
          <w:sz w:val="23"/>
          <w:szCs w:val="23"/>
        </w:rPr>
      </w:pPr>
      <w:ins w:id="829"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0" w:author="Unknown"/>
          <w:rFonts w:ascii="Consolas" w:hAnsi="Consolas" w:cs="Consolas"/>
          <w:color w:val="000000"/>
          <w:sz w:val="23"/>
          <w:szCs w:val="23"/>
        </w:rPr>
      </w:pPr>
      <w:ins w:id="831"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2" w:author="Unknown"/>
          <w:rFonts w:ascii="Consolas" w:hAnsi="Consolas" w:cs="Consolas"/>
          <w:color w:val="000000"/>
          <w:sz w:val="23"/>
          <w:szCs w:val="23"/>
        </w:rPr>
      </w:pPr>
      <w:ins w:id="833"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4"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5" w:author="Unknown"/>
          <w:rFonts w:ascii="Consolas" w:hAnsi="Consolas" w:cs="Consolas"/>
          <w:color w:val="000000"/>
          <w:sz w:val="23"/>
          <w:szCs w:val="23"/>
        </w:rPr>
      </w:pPr>
      <w:ins w:id="836"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7" w:author="Unknown"/>
          <w:rFonts w:ascii="Consolas" w:hAnsi="Consolas" w:cs="Consolas"/>
          <w:color w:val="000000"/>
          <w:sz w:val="23"/>
          <w:szCs w:val="23"/>
        </w:rPr>
      </w:pPr>
      <w:ins w:id="838"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3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0" w:author="Unknown"/>
          <w:rFonts w:ascii="Consolas" w:hAnsi="Consolas" w:cs="Consolas"/>
          <w:color w:val="000000"/>
          <w:sz w:val="23"/>
          <w:szCs w:val="23"/>
        </w:rPr>
      </w:pPr>
      <w:ins w:id="841"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rows; i &gt;= </w:t>
        </w:r>
        <w:r w:rsidRPr="00DF4BC3">
          <w:rPr>
            <w:rFonts w:ascii="Consolas" w:hAnsi="Consolas" w:cs="Consolas"/>
            <w:color w:val="800000"/>
            <w:sz w:val="23"/>
            <w:szCs w:val="23"/>
          </w:rPr>
          <w:t>1</w:t>
        </w:r>
        <w:r w:rsidRPr="00DF4BC3">
          <w:rPr>
            <w:rFonts w:ascii="Consolas" w:hAnsi="Consolas" w:cs="Consolas"/>
            <w:color w:val="000000"/>
            <w:sz w:val="23"/>
            <w:szCs w:val="23"/>
          </w:rPr>
          <w:t>;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2" w:author="Unknown"/>
          <w:rFonts w:ascii="Consolas" w:hAnsi="Consolas" w:cs="Consolas"/>
          <w:color w:val="000000"/>
          <w:sz w:val="23"/>
          <w:szCs w:val="23"/>
        </w:rPr>
      </w:pPr>
      <w:ins w:id="84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4" w:author="Unknown"/>
          <w:rFonts w:ascii="Consolas" w:hAnsi="Consolas" w:cs="Consolas"/>
          <w:color w:val="000000"/>
          <w:sz w:val="23"/>
          <w:szCs w:val="23"/>
        </w:rPr>
      </w:pPr>
      <w:ins w:id="845"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 </w:t>
        </w:r>
        <w:r w:rsidRPr="00DF4BC3">
          <w:rPr>
            <w:rFonts w:ascii="Consolas" w:hAnsi="Consolas" w:cs="Consolas"/>
            <w:color w:val="800000"/>
            <w:sz w:val="23"/>
            <w:szCs w:val="23"/>
          </w:rPr>
          <w:t>0</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6" w:author="Unknown"/>
          <w:rFonts w:ascii="Consolas" w:hAnsi="Consolas" w:cs="Consolas"/>
          <w:color w:val="000000"/>
          <w:sz w:val="23"/>
          <w:szCs w:val="23"/>
        </w:rPr>
      </w:pPr>
      <w:ins w:id="847"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49" w:author="Unknown"/>
          <w:rFonts w:ascii="Consolas" w:hAnsi="Consolas" w:cs="Consolas"/>
          <w:color w:val="000000"/>
          <w:sz w:val="23"/>
          <w:szCs w:val="23"/>
        </w:rPr>
      </w:pPr>
      <w:ins w:id="850"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i; j &lt;= </w:t>
        </w:r>
        <w:r w:rsidRPr="00DF4BC3">
          <w:rPr>
            <w:rFonts w:ascii="Consolas" w:hAnsi="Consolas" w:cs="Consolas"/>
            <w:color w:val="800000"/>
            <w:sz w:val="23"/>
            <w:szCs w:val="23"/>
          </w:rPr>
          <w:t>2</w:t>
        </w:r>
        <w:r w:rsidRPr="00DF4BC3">
          <w:rPr>
            <w:rFonts w:ascii="Consolas" w:hAnsi="Consolas" w:cs="Consolas"/>
            <w:color w:val="000000"/>
            <w:sz w:val="23"/>
            <w:szCs w:val="23"/>
          </w:rPr>
          <w:t>*i-</w:t>
        </w:r>
        <w:r w:rsidRPr="00DF4BC3">
          <w:rPr>
            <w:rFonts w:ascii="Consolas" w:hAnsi="Consolas" w:cs="Consolas"/>
            <w:color w:val="800000"/>
            <w:sz w:val="23"/>
            <w:szCs w:val="23"/>
          </w:rPr>
          <w:t>1</w:t>
        </w:r>
        <w:r w:rsidRPr="00DF4BC3">
          <w:rPr>
            <w:rFonts w:ascii="Consolas" w:hAnsi="Consolas" w:cs="Consolas"/>
            <w:color w:val="000000"/>
            <w:sz w:val="23"/>
            <w:szCs w:val="23"/>
          </w:rPr>
          <w:t>;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1" w:author="Unknown"/>
          <w:rFonts w:ascii="Consolas" w:hAnsi="Consolas" w:cs="Consolas"/>
          <w:color w:val="000000"/>
          <w:sz w:val="23"/>
          <w:szCs w:val="23"/>
        </w:rPr>
      </w:pPr>
      <w:ins w:id="852"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3"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4" w:author="Unknown"/>
          <w:rFonts w:ascii="Consolas" w:hAnsi="Consolas" w:cs="Consolas"/>
          <w:color w:val="000000"/>
          <w:sz w:val="23"/>
          <w:szCs w:val="23"/>
        </w:rPr>
      </w:pPr>
      <w:ins w:id="855"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j &lt; i-</w:t>
        </w:r>
        <w:r w:rsidRPr="00DF4BC3">
          <w:rPr>
            <w:rFonts w:ascii="Consolas" w:hAnsi="Consolas" w:cs="Consolas"/>
            <w:color w:val="800000"/>
            <w:sz w:val="23"/>
            <w:szCs w:val="23"/>
          </w:rPr>
          <w:t>1</w:t>
        </w:r>
        <w:r w:rsidRPr="00DF4BC3">
          <w:rPr>
            <w:rFonts w:ascii="Consolas" w:hAnsi="Consolas" w:cs="Consolas"/>
            <w:color w:val="000000"/>
            <w:sz w:val="23"/>
            <w:szCs w:val="23"/>
          </w:rPr>
          <w:t>;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6" w:author="Unknown"/>
          <w:rFonts w:ascii="Consolas" w:hAnsi="Consolas" w:cs="Consolas"/>
          <w:color w:val="000000"/>
          <w:sz w:val="23"/>
          <w:szCs w:val="23"/>
        </w:rPr>
      </w:pPr>
      <w:ins w:id="857" w:author="Unknown">
        <w:r w:rsidRPr="00DF4BC3">
          <w:rPr>
            <w:rFonts w:ascii="Consolas" w:hAnsi="Consolas" w:cs="Consolas"/>
            <w:color w:val="000000"/>
            <w:sz w:val="23"/>
            <w:szCs w:val="23"/>
          </w:rPr>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59" w:author="Unknown"/>
          <w:rFonts w:ascii="Consolas" w:hAnsi="Consolas" w:cs="Consolas"/>
          <w:color w:val="000000"/>
          <w:sz w:val="23"/>
          <w:szCs w:val="23"/>
        </w:rPr>
      </w:pPr>
      <w:ins w:id="860"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61" w:author="Unknown"/>
          <w:rFonts w:ascii="Consolas" w:hAnsi="Consolas" w:cs="Consolas"/>
          <w:color w:val="000000"/>
          <w:sz w:val="23"/>
          <w:szCs w:val="23"/>
        </w:rPr>
      </w:pPr>
      <w:ins w:id="862"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63"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64" w:author="Unknown"/>
          <w:rFonts w:ascii="Consolas" w:hAnsi="Consolas" w:cs="Consolas"/>
          <w:color w:val="000000"/>
          <w:sz w:val="23"/>
          <w:szCs w:val="23"/>
        </w:rPr>
      </w:pPr>
      <w:ins w:id="865"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66" w:author="Unknown"/>
          <w:rFonts w:ascii="Consolas" w:hAnsi="Consolas" w:cs="Consolas"/>
          <w:color w:val="252830"/>
          <w:sz w:val="23"/>
          <w:szCs w:val="23"/>
        </w:rPr>
      </w:pPr>
      <w:ins w:id="867" w:author="Unknown">
        <w:r w:rsidRPr="00DF4BC3">
          <w:rPr>
            <w:rFonts w:ascii="Consolas" w:hAnsi="Consolas" w:cs="Consolas"/>
            <w:color w:val="000000"/>
            <w:sz w:val="23"/>
            <w:szCs w:val="23"/>
          </w:rPr>
          <w:t>}</w:t>
        </w:r>
      </w:ins>
    </w:p>
    <w:p w:rsidR="00794490" w:rsidRPr="00DF4BC3" w:rsidRDefault="00794490" w:rsidP="00794490">
      <w:pPr>
        <w:shd w:val="clear" w:color="auto" w:fill="FFFFFF"/>
        <w:spacing w:before="192" w:after="84"/>
        <w:outlineLvl w:val="2"/>
        <w:rPr>
          <w:ins w:id="868" w:author="Unknown"/>
          <w:rFonts w:ascii="Arial" w:hAnsi="Arial" w:cs="Arial"/>
          <w:b/>
          <w:bCs/>
          <w:color w:val="252830"/>
          <w:sz w:val="38"/>
          <w:szCs w:val="38"/>
        </w:rPr>
      </w:pPr>
      <w:ins w:id="869" w:author="Unknown">
        <w:r w:rsidRPr="00DF4BC3">
          <w:rPr>
            <w:rFonts w:ascii="Arial" w:hAnsi="Arial" w:cs="Arial"/>
            <w:b/>
            <w:bCs/>
            <w:color w:val="252830"/>
            <w:sz w:val="38"/>
            <w:szCs w:val="38"/>
          </w:rPr>
          <w:t>Example 9: Print Pascal's triangle</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70" w:author="Unknown"/>
          <w:rFonts w:ascii="Consolas" w:hAnsi="Consolas" w:cs="Consolas"/>
          <w:color w:val="252830"/>
          <w:sz w:val="23"/>
          <w:szCs w:val="23"/>
        </w:rPr>
      </w:pPr>
      <w:ins w:id="871" w:author="Unknown">
        <w:r w:rsidRPr="00DF4BC3">
          <w:rPr>
            <w:rFonts w:ascii="Consolas" w:hAnsi="Consolas" w:cs="Consolas"/>
            <w:color w:val="252830"/>
            <w:sz w:val="23"/>
            <w:szCs w:val="23"/>
          </w:rPr>
          <w:t xml:space="preserve">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72" w:author="Unknown"/>
          <w:rFonts w:ascii="Consolas" w:hAnsi="Consolas" w:cs="Consolas"/>
          <w:color w:val="252830"/>
          <w:sz w:val="23"/>
          <w:szCs w:val="23"/>
        </w:rPr>
      </w:pPr>
      <w:ins w:id="873" w:author="Unknown">
        <w:r w:rsidRPr="00DF4BC3">
          <w:rPr>
            <w:rFonts w:ascii="Consolas" w:hAnsi="Consolas" w:cs="Consolas"/>
            <w:color w:val="252830"/>
            <w:sz w:val="23"/>
            <w:szCs w:val="23"/>
          </w:rPr>
          <w:t xml:space="preserve">         1   1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74" w:author="Unknown"/>
          <w:rFonts w:ascii="Consolas" w:hAnsi="Consolas" w:cs="Consolas"/>
          <w:color w:val="252830"/>
          <w:sz w:val="23"/>
          <w:szCs w:val="23"/>
        </w:rPr>
      </w:pPr>
      <w:ins w:id="875" w:author="Unknown">
        <w:r w:rsidRPr="00DF4BC3">
          <w:rPr>
            <w:rFonts w:ascii="Consolas" w:hAnsi="Consolas" w:cs="Consolas"/>
            <w:color w:val="252830"/>
            <w:sz w:val="23"/>
            <w:szCs w:val="23"/>
          </w:rPr>
          <w:t xml:space="preserve">       1   2   1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76" w:author="Unknown"/>
          <w:rFonts w:ascii="Consolas" w:hAnsi="Consolas" w:cs="Consolas"/>
          <w:color w:val="252830"/>
          <w:sz w:val="23"/>
          <w:szCs w:val="23"/>
        </w:rPr>
      </w:pPr>
      <w:ins w:id="877" w:author="Unknown">
        <w:r w:rsidRPr="00DF4BC3">
          <w:rPr>
            <w:rFonts w:ascii="Consolas" w:hAnsi="Consolas" w:cs="Consolas"/>
            <w:color w:val="252830"/>
            <w:sz w:val="23"/>
            <w:szCs w:val="23"/>
          </w:rPr>
          <w:t xml:space="preserve">     1   3   3    1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78" w:author="Unknown"/>
          <w:rFonts w:ascii="Consolas" w:hAnsi="Consolas" w:cs="Consolas"/>
          <w:color w:val="252830"/>
          <w:sz w:val="23"/>
          <w:szCs w:val="23"/>
        </w:rPr>
      </w:pPr>
      <w:ins w:id="879" w:author="Unknown">
        <w:r w:rsidRPr="00DF4BC3">
          <w:rPr>
            <w:rFonts w:ascii="Consolas" w:hAnsi="Consolas" w:cs="Consolas"/>
            <w:color w:val="252830"/>
            <w:sz w:val="23"/>
            <w:szCs w:val="23"/>
          </w:rPr>
          <w:t>1  4    6   4   1</w:t>
        </w:r>
      </w:ins>
    </w:p>
    <w:p w:rsidR="00794490" w:rsidRPr="00DF4BC3" w:rsidRDefault="00794490" w:rsidP="00794490">
      <w:pPr>
        <w:pBdr>
          <w:top w:val="single" w:sz="6" w:space="11" w:color="EAEAEC"/>
          <w:left w:val="single" w:sz="6" w:space="14" w:color="EAEAEC"/>
          <w:bottom w:val="single" w:sz="6" w:space="11" w:color="EAEAEC"/>
          <w:right w:val="single" w:sz="6" w:space="14" w:color="EAEAE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rPr>
          <w:ins w:id="880" w:author="Unknown"/>
          <w:rFonts w:ascii="Consolas" w:hAnsi="Consolas" w:cs="Consolas"/>
          <w:color w:val="252830"/>
          <w:sz w:val="23"/>
          <w:szCs w:val="23"/>
        </w:rPr>
      </w:pPr>
      <w:ins w:id="881" w:author="Unknown">
        <w:r w:rsidRPr="00DF4BC3">
          <w:rPr>
            <w:rFonts w:ascii="Consolas" w:hAnsi="Consolas" w:cs="Consolas"/>
            <w:color w:val="252830"/>
            <w:sz w:val="23"/>
            <w:szCs w:val="23"/>
          </w:rPr>
          <w:t xml:space="preserve">1  5   10   10  5   1 </w:t>
        </w:r>
      </w:ins>
    </w:p>
    <w:p w:rsidR="00794490" w:rsidRPr="00DF4BC3" w:rsidRDefault="00794490" w:rsidP="00794490">
      <w:pPr>
        <w:shd w:val="clear" w:color="auto" w:fill="FFFFFF"/>
        <w:spacing w:before="100" w:beforeAutospacing="1" w:after="336"/>
        <w:rPr>
          <w:ins w:id="882" w:author="Unknown"/>
          <w:rFonts w:ascii="Arial" w:hAnsi="Arial" w:cs="Arial"/>
          <w:color w:val="252830"/>
          <w:sz w:val="24"/>
          <w:szCs w:val="24"/>
        </w:rPr>
      </w:pPr>
      <w:ins w:id="883" w:author="Unknown">
        <w:r w:rsidRPr="00DF4BC3">
          <w:rPr>
            <w:rFonts w:ascii="Arial" w:hAnsi="Arial" w:cs="Arial"/>
            <w:b/>
            <w:bCs/>
            <w:color w:val="555555"/>
            <w:sz w:val="24"/>
            <w:szCs w:val="24"/>
          </w:rPr>
          <w:t>Source Code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84" w:author="Unknown"/>
          <w:rFonts w:ascii="Consolas" w:hAnsi="Consolas" w:cs="Consolas"/>
          <w:color w:val="000000"/>
          <w:sz w:val="23"/>
          <w:szCs w:val="23"/>
        </w:rPr>
      </w:pPr>
      <w:ins w:id="885" w:author="Unknown">
        <w:r w:rsidRPr="00DF4BC3">
          <w:rPr>
            <w:rFonts w:ascii="Consolas" w:hAnsi="Consolas" w:cs="Consolas"/>
            <w:color w:val="808080"/>
            <w:sz w:val="23"/>
            <w:szCs w:val="23"/>
          </w:rPr>
          <w:t>#include</w:t>
        </w:r>
        <w:r w:rsidRPr="00DF4BC3">
          <w:rPr>
            <w:rFonts w:ascii="Consolas" w:hAnsi="Consolas" w:cs="Consolas"/>
            <w:color w:val="800000"/>
            <w:sz w:val="23"/>
            <w:szCs w:val="23"/>
          </w:rPr>
          <w:t>&lt;iostream&gt;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86" w:author="Unknown"/>
          <w:rFonts w:ascii="Consolas" w:hAnsi="Consolas" w:cs="Consolas"/>
          <w:color w:val="000000"/>
          <w:sz w:val="23"/>
          <w:szCs w:val="23"/>
        </w:rPr>
      </w:pPr>
      <w:ins w:id="887" w:author="Unknown">
        <w:r w:rsidRPr="00DF4BC3">
          <w:rPr>
            <w:rFonts w:ascii="Consolas" w:hAnsi="Consolas" w:cs="Consolas"/>
            <w:color w:val="00008B"/>
            <w:sz w:val="23"/>
            <w:szCs w:val="23"/>
          </w:rPr>
          <w:t>usingnamespace</w:t>
        </w:r>
        <w:r w:rsidRPr="00DF4BC3">
          <w:rPr>
            <w:rFonts w:ascii="Consolas" w:hAnsi="Consolas" w:cs="Consolas"/>
            <w:color w:val="000000"/>
            <w:sz w:val="23"/>
            <w:szCs w:val="23"/>
          </w:rPr>
          <w:t>std;</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88"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89" w:author="Unknown"/>
          <w:rFonts w:ascii="Consolas" w:hAnsi="Consolas" w:cs="Consolas"/>
          <w:color w:val="000000"/>
          <w:sz w:val="23"/>
          <w:szCs w:val="23"/>
        </w:rPr>
      </w:pPr>
      <w:ins w:id="890"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main()</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91" w:author="Unknown"/>
          <w:rFonts w:ascii="Consolas" w:hAnsi="Consolas" w:cs="Consolas"/>
          <w:color w:val="000000"/>
          <w:sz w:val="23"/>
          <w:szCs w:val="23"/>
        </w:rPr>
      </w:pPr>
      <w:ins w:id="892" w:author="Unknown">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93" w:author="Unknown"/>
          <w:rFonts w:ascii="Consolas" w:hAnsi="Consolas" w:cs="Consolas"/>
          <w:color w:val="000000"/>
          <w:sz w:val="23"/>
          <w:szCs w:val="23"/>
        </w:rPr>
      </w:pPr>
      <w:ins w:id="894" w:author="Unknown">
        <w:r w:rsidRPr="00DF4BC3">
          <w:rPr>
            <w:rFonts w:ascii="Consolas" w:hAnsi="Consolas" w:cs="Consolas"/>
            <w:color w:val="00008B"/>
            <w:sz w:val="23"/>
            <w:szCs w:val="23"/>
          </w:rPr>
          <w:t>int</w:t>
        </w:r>
        <w:r w:rsidRPr="00DF4BC3">
          <w:rPr>
            <w:rFonts w:ascii="Consolas" w:hAnsi="Consolas" w:cs="Consolas"/>
            <w:color w:val="000000"/>
            <w:sz w:val="23"/>
            <w:szCs w:val="23"/>
          </w:rPr>
          <w:t xml:space="preserve"> rows, coef = </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95"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96" w:author="Unknown"/>
          <w:rFonts w:ascii="Consolas" w:hAnsi="Consolas" w:cs="Consolas"/>
          <w:color w:val="000000"/>
          <w:sz w:val="23"/>
          <w:szCs w:val="23"/>
        </w:rPr>
      </w:pPr>
      <w:ins w:id="897" w:author="Unknown">
        <w:r w:rsidRPr="00DF4BC3">
          <w:rPr>
            <w:rFonts w:ascii="Consolas" w:hAnsi="Consolas" w:cs="Consolas"/>
            <w:color w:val="000000"/>
            <w:sz w:val="23"/>
            <w:szCs w:val="23"/>
          </w:rPr>
          <w:t>cout&lt;&lt;</w:t>
        </w:r>
        <w:r w:rsidRPr="00DF4BC3">
          <w:rPr>
            <w:rFonts w:ascii="Consolas" w:hAnsi="Consolas" w:cs="Consolas"/>
            <w:color w:val="800000"/>
            <w:sz w:val="23"/>
            <w:szCs w:val="23"/>
          </w:rPr>
          <w:t>"Enter number of rows: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898" w:author="Unknown"/>
          <w:rFonts w:ascii="Consolas" w:hAnsi="Consolas" w:cs="Consolas"/>
          <w:color w:val="000000"/>
          <w:sz w:val="23"/>
          <w:szCs w:val="23"/>
        </w:rPr>
      </w:pPr>
      <w:ins w:id="899" w:author="Unknown">
        <w:r w:rsidRPr="00DF4BC3">
          <w:rPr>
            <w:rFonts w:ascii="Consolas" w:hAnsi="Consolas" w:cs="Consolas"/>
            <w:color w:val="000000"/>
            <w:sz w:val="23"/>
            <w:szCs w:val="23"/>
          </w:rPr>
          <w:t>cin&gt;&gt; rows;</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0"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1" w:author="Unknown"/>
          <w:rFonts w:ascii="Consolas" w:hAnsi="Consolas" w:cs="Consolas"/>
          <w:color w:val="000000"/>
          <w:sz w:val="23"/>
          <w:szCs w:val="23"/>
        </w:rPr>
      </w:pPr>
      <w:ins w:id="902"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i = </w:t>
        </w:r>
        <w:r w:rsidRPr="00DF4BC3">
          <w:rPr>
            <w:rFonts w:ascii="Consolas" w:hAnsi="Consolas" w:cs="Consolas"/>
            <w:color w:val="800000"/>
            <w:sz w:val="23"/>
            <w:szCs w:val="23"/>
          </w:rPr>
          <w:t>0</w:t>
        </w:r>
        <w:r w:rsidRPr="00DF4BC3">
          <w:rPr>
            <w:rFonts w:ascii="Consolas" w:hAnsi="Consolas" w:cs="Consolas"/>
            <w:color w:val="000000"/>
            <w:sz w:val="23"/>
            <w:szCs w:val="23"/>
          </w:rPr>
          <w:t>; i &lt; rows; i++)</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3" w:author="Unknown"/>
          <w:rFonts w:ascii="Consolas" w:hAnsi="Consolas" w:cs="Consolas"/>
          <w:color w:val="000000"/>
          <w:sz w:val="23"/>
          <w:szCs w:val="23"/>
        </w:rPr>
      </w:pPr>
      <w:ins w:id="904"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5" w:author="Unknown"/>
          <w:rFonts w:ascii="Consolas" w:hAnsi="Consolas" w:cs="Consolas"/>
          <w:color w:val="000000"/>
          <w:sz w:val="23"/>
          <w:szCs w:val="23"/>
        </w:rPr>
      </w:pPr>
      <w:ins w:id="906"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space = </w:t>
        </w:r>
        <w:r w:rsidRPr="00DF4BC3">
          <w:rPr>
            <w:rFonts w:ascii="Consolas" w:hAnsi="Consolas" w:cs="Consolas"/>
            <w:color w:val="800000"/>
            <w:sz w:val="23"/>
            <w:szCs w:val="23"/>
          </w:rPr>
          <w:t>1</w:t>
        </w:r>
        <w:r w:rsidRPr="00DF4BC3">
          <w:rPr>
            <w:rFonts w:ascii="Consolas" w:hAnsi="Consolas" w:cs="Consolas"/>
            <w:color w:val="000000"/>
            <w:sz w:val="23"/>
            <w:szCs w:val="23"/>
          </w:rPr>
          <w:t>; space &lt;= rows-i; space++)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7" w:author="Unknown"/>
          <w:rFonts w:ascii="Consolas" w:hAnsi="Consolas" w:cs="Consolas"/>
          <w:color w:val="000000"/>
          <w:sz w:val="23"/>
          <w:szCs w:val="23"/>
        </w:rPr>
      </w:pPr>
      <w:ins w:id="908" w:author="Unknown">
        <w:r w:rsidRPr="00DF4BC3">
          <w:rPr>
            <w:rFonts w:ascii="Consolas" w:hAnsi="Consolas" w:cs="Consolas"/>
            <w:color w:val="000000"/>
            <w:sz w:val="23"/>
            <w:szCs w:val="23"/>
          </w:rPr>
          <w:lastRenderedPageBreak/>
          <w:t>cout&lt;&lt;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09"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10" w:author="Unknown"/>
          <w:rFonts w:ascii="Consolas" w:hAnsi="Consolas" w:cs="Consolas"/>
          <w:color w:val="000000"/>
          <w:sz w:val="23"/>
          <w:szCs w:val="23"/>
        </w:rPr>
      </w:pPr>
      <w:ins w:id="911" w:author="Unknown">
        <w:r w:rsidRPr="00DF4BC3">
          <w:rPr>
            <w:rFonts w:ascii="Consolas" w:hAnsi="Consolas" w:cs="Consolas"/>
            <w:color w:val="00008B"/>
            <w:sz w:val="23"/>
            <w:szCs w:val="23"/>
          </w:rPr>
          <w:t>for</w:t>
        </w:r>
        <w:r w:rsidRPr="00DF4BC3">
          <w:rPr>
            <w:rFonts w:ascii="Consolas" w:hAnsi="Consolas" w:cs="Consolas"/>
            <w:color w:val="000000"/>
            <w:sz w:val="23"/>
            <w:szCs w:val="23"/>
          </w:rPr>
          <w:t>(</w:t>
        </w:r>
        <w:r w:rsidRPr="00DF4BC3">
          <w:rPr>
            <w:rFonts w:ascii="Consolas" w:hAnsi="Consolas" w:cs="Consolas"/>
            <w:color w:val="00008B"/>
            <w:sz w:val="23"/>
            <w:szCs w:val="23"/>
          </w:rPr>
          <w:t>int</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j &lt;= i; 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12" w:author="Unknown"/>
          <w:rFonts w:ascii="Consolas" w:hAnsi="Consolas" w:cs="Consolas"/>
          <w:color w:val="000000"/>
          <w:sz w:val="23"/>
          <w:szCs w:val="23"/>
        </w:rPr>
      </w:pPr>
      <w:ins w:id="913"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14" w:author="Unknown"/>
          <w:rFonts w:ascii="Consolas" w:hAnsi="Consolas" w:cs="Consolas"/>
          <w:color w:val="000000"/>
          <w:sz w:val="23"/>
          <w:szCs w:val="23"/>
        </w:rPr>
      </w:pPr>
      <w:ins w:id="915" w:author="Unknown">
        <w:r w:rsidRPr="00DF4BC3">
          <w:rPr>
            <w:rFonts w:ascii="Consolas" w:hAnsi="Consolas" w:cs="Consolas"/>
            <w:color w:val="00008B"/>
            <w:sz w:val="23"/>
            <w:szCs w:val="23"/>
          </w:rPr>
          <w:t>if</w:t>
        </w:r>
        <w:r w:rsidRPr="00DF4BC3">
          <w:rPr>
            <w:rFonts w:ascii="Consolas" w:hAnsi="Consolas" w:cs="Consolas"/>
            <w:color w:val="000000"/>
            <w:sz w:val="23"/>
            <w:szCs w:val="23"/>
          </w:rPr>
          <w:t xml:space="preserve"> (j == </w:t>
        </w:r>
        <w:r w:rsidRPr="00DF4BC3">
          <w:rPr>
            <w:rFonts w:ascii="Consolas" w:hAnsi="Consolas" w:cs="Consolas"/>
            <w:color w:val="800000"/>
            <w:sz w:val="23"/>
            <w:szCs w:val="23"/>
          </w:rPr>
          <w:t>0</w:t>
        </w:r>
        <w:r w:rsidRPr="00DF4BC3">
          <w:rPr>
            <w:rFonts w:ascii="Consolas" w:hAnsi="Consolas" w:cs="Consolas"/>
            <w:color w:val="000000"/>
            <w:sz w:val="23"/>
            <w:szCs w:val="23"/>
          </w:rPr>
          <w:t xml:space="preserve"> || i == </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16" w:author="Unknown"/>
          <w:rFonts w:ascii="Consolas" w:hAnsi="Consolas" w:cs="Consolas"/>
          <w:color w:val="000000"/>
          <w:sz w:val="23"/>
          <w:szCs w:val="23"/>
        </w:rPr>
      </w:pPr>
      <w:ins w:id="917" w:author="Unknown">
        <w:r w:rsidRPr="00DF4BC3">
          <w:rPr>
            <w:rFonts w:ascii="Consolas" w:hAnsi="Consolas" w:cs="Consolas"/>
            <w:color w:val="000000"/>
            <w:sz w:val="23"/>
            <w:szCs w:val="23"/>
          </w:rPr>
          <w:t xml:space="preserve">coef = </w:t>
        </w:r>
        <w:r w:rsidRPr="00DF4BC3">
          <w:rPr>
            <w:rFonts w:ascii="Consolas" w:hAnsi="Consolas" w:cs="Consolas"/>
            <w:color w:val="800000"/>
            <w:sz w:val="23"/>
            <w:szCs w:val="23"/>
          </w:rPr>
          <w:t>1</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18" w:author="Unknown"/>
          <w:rFonts w:ascii="Consolas" w:hAnsi="Consolas" w:cs="Consolas"/>
          <w:color w:val="000000"/>
          <w:sz w:val="23"/>
          <w:szCs w:val="23"/>
        </w:rPr>
      </w:pPr>
      <w:ins w:id="919" w:author="Unknown">
        <w:r w:rsidRPr="00DF4BC3">
          <w:rPr>
            <w:rFonts w:ascii="Consolas" w:hAnsi="Consolas" w:cs="Consolas"/>
            <w:color w:val="00008B"/>
            <w:sz w:val="23"/>
            <w:szCs w:val="23"/>
          </w:rPr>
          <w:t>else</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0" w:author="Unknown"/>
          <w:rFonts w:ascii="Consolas" w:hAnsi="Consolas" w:cs="Consolas"/>
          <w:color w:val="000000"/>
          <w:sz w:val="23"/>
          <w:szCs w:val="23"/>
        </w:rPr>
      </w:pPr>
      <w:ins w:id="921" w:author="Unknown">
        <w:r w:rsidRPr="00DF4BC3">
          <w:rPr>
            <w:rFonts w:ascii="Consolas" w:hAnsi="Consolas" w:cs="Consolas"/>
            <w:color w:val="000000"/>
            <w:sz w:val="23"/>
            <w:szCs w:val="23"/>
          </w:rPr>
          <w:t>coef = coef*(i-j+</w:t>
        </w:r>
        <w:r w:rsidRPr="00DF4BC3">
          <w:rPr>
            <w:rFonts w:ascii="Consolas" w:hAnsi="Consolas" w:cs="Consolas"/>
            <w:color w:val="800000"/>
            <w:sz w:val="23"/>
            <w:szCs w:val="23"/>
          </w:rPr>
          <w:t>1</w:t>
        </w:r>
        <w:r w:rsidRPr="00DF4BC3">
          <w:rPr>
            <w:rFonts w:ascii="Consolas" w:hAnsi="Consolas" w:cs="Consolas"/>
            <w:color w:val="000000"/>
            <w:sz w:val="23"/>
            <w:szCs w:val="23"/>
          </w:rPr>
          <w:t>)/j;</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2"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3" w:author="Unknown"/>
          <w:rFonts w:ascii="Consolas" w:hAnsi="Consolas" w:cs="Consolas"/>
          <w:color w:val="000000"/>
          <w:sz w:val="23"/>
          <w:szCs w:val="23"/>
        </w:rPr>
      </w:pPr>
      <w:ins w:id="924" w:author="Unknown">
        <w:r w:rsidRPr="00DF4BC3">
          <w:rPr>
            <w:rFonts w:ascii="Consolas" w:hAnsi="Consolas" w:cs="Consolas"/>
            <w:color w:val="000000"/>
            <w:sz w:val="23"/>
            <w:szCs w:val="23"/>
          </w:rPr>
          <w:t>cout&lt;&lt;coef&lt;&lt;</w:t>
        </w:r>
        <w:r w:rsidRPr="00DF4BC3">
          <w:rPr>
            <w:rFonts w:ascii="Consolas" w:hAnsi="Consolas" w:cs="Consolas"/>
            <w:color w:val="800000"/>
            <w:sz w:val="23"/>
            <w:szCs w:val="23"/>
          </w:rPr>
          <w:t>"   "</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5" w:author="Unknown"/>
          <w:rFonts w:ascii="Consolas" w:hAnsi="Consolas" w:cs="Consolas"/>
          <w:color w:val="000000"/>
          <w:sz w:val="23"/>
          <w:szCs w:val="23"/>
        </w:rPr>
      </w:pPr>
      <w:ins w:id="926"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7" w:author="Unknown"/>
          <w:rFonts w:ascii="Consolas" w:hAnsi="Consolas" w:cs="Consolas"/>
          <w:color w:val="000000"/>
          <w:sz w:val="23"/>
          <w:szCs w:val="23"/>
        </w:rPr>
      </w:pPr>
      <w:ins w:id="928" w:author="Unknown">
        <w:r w:rsidRPr="00DF4BC3">
          <w:rPr>
            <w:rFonts w:ascii="Consolas" w:hAnsi="Consolas" w:cs="Consolas"/>
            <w:color w:val="000000"/>
            <w:sz w:val="23"/>
            <w:szCs w:val="23"/>
          </w:rPr>
          <w:t>cout&lt;&lt;endl;</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29" w:author="Unknown"/>
          <w:rFonts w:ascii="Consolas" w:hAnsi="Consolas" w:cs="Consolas"/>
          <w:color w:val="000000"/>
          <w:sz w:val="23"/>
          <w:szCs w:val="23"/>
        </w:rPr>
      </w:pPr>
      <w:ins w:id="930" w:author="Unknown">
        <w:r w:rsidRPr="00DF4BC3">
          <w:rPr>
            <w:rFonts w:ascii="Consolas" w:hAnsi="Consolas" w:cs="Consolas"/>
            <w:color w:val="000000"/>
            <w:sz w:val="23"/>
            <w:szCs w:val="23"/>
          </w:rPr>
          <w:t xml:space="preserve">    }</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31" w:author="Unknown"/>
          <w:rFonts w:ascii="Consolas" w:hAnsi="Consolas" w:cs="Consolas"/>
          <w:color w:val="000000"/>
          <w:sz w:val="23"/>
          <w:szCs w:val="23"/>
        </w:rPr>
      </w:pPr>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32" w:author="Unknown"/>
          <w:rFonts w:ascii="Consolas" w:hAnsi="Consolas" w:cs="Consolas"/>
          <w:color w:val="000000"/>
          <w:sz w:val="23"/>
          <w:szCs w:val="23"/>
        </w:rPr>
      </w:pPr>
      <w:ins w:id="933" w:author="Unknown">
        <w:r w:rsidRPr="00DF4BC3">
          <w:rPr>
            <w:rFonts w:ascii="Consolas" w:hAnsi="Consolas" w:cs="Consolas"/>
            <w:color w:val="00008B"/>
            <w:sz w:val="23"/>
            <w:szCs w:val="23"/>
          </w:rPr>
          <w:t>return</w:t>
        </w:r>
        <w:r w:rsidRPr="00DF4BC3">
          <w:rPr>
            <w:rFonts w:ascii="Consolas" w:hAnsi="Consolas" w:cs="Consolas"/>
            <w:color w:val="800000"/>
            <w:sz w:val="23"/>
            <w:szCs w:val="23"/>
          </w:rPr>
          <w:t>0</w:t>
        </w:r>
        <w:r w:rsidRPr="00DF4BC3">
          <w:rPr>
            <w:rFonts w:ascii="Consolas" w:hAnsi="Consolas" w:cs="Consolas"/>
            <w:color w:val="000000"/>
            <w:sz w:val="23"/>
            <w:szCs w:val="23"/>
          </w:rPr>
          <w:t>;</w:t>
        </w:r>
      </w:ins>
    </w:p>
    <w:p w:rsidR="00794490" w:rsidRPr="00DF4BC3" w:rsidRDefault="00794490" w:rsidP="00794490">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ins w:id="934" w:author="Unknown"/>
          <w:rFonts w:ascii="Consolas" w:hAnsi="Consolas" w:cs="Consolas"/>
          <w:color w:val="252830"/>
          <w:sz w:val="23"/>
          <w:szCs w:val="23"/>
        </w:rPr>
      </w:pPr>
      <w:ins w:id="935" w:author="Unknown">
        <w:r w:rsidRPr="00DF4BC3">
          <w:rPr>
            <w:rFonts w:ascii="Consolas" w:hAnsi="Consolas" w:cs="Consolas"/>
            <w:color w:val="000000"/>
            <w:sz w:val="23"/>
            <w:szCs w:val="23"/>
          </w:rPr>
          <w:t>}</w:t>
        </w:r>
      </w:ins>
    </w:p>
    <w:p w:rsidR="00794490" w:rsidRDefault="00A21A02" w:rsidP="00794490">
      <w:pPr>
        <w:spacing w:before="300" w:after="300"/>
        <w:rPr>
          <w:sz w:val="24"/>
          <w:szCs w:val="24"/>
        </w:rPr>
      </w:pPr>
      <w:ins w:id="936" w:author="Unknown">
        <w:r w:rsidRPr="00A21A02">
          <w:rPr>
            <w:sz w:val="24"/>
            <w:szCs w:val="24"/>
          </w:rPr>
          <w:pict>
            <v:rect id="_x0000_i1044" style="width:0;height:0" o:hralign="center" o:hrstd="t" o:hrnoshade="t" o:hr="t" fillcolor="#252830" stroked="f"/>
          </w:pict>
        </w:r>
      </w:ins>
    </w:p>
    <w:p w:rsidR="00794490" w:rsidRDefault="00794490" w:rsidP="00794490">
      <w:pPr>
        <w:spacing w:before="300" w:after="300"/>
        <w:rPr>
          <w:sz w:val="24"/>
          <w:szCs w:val="24"/>
        </w:rPr>
      </w:pPr>
      <w:r>
        <w:rPr>
          <w:sz w:val="24"/>
          <w:szCs w:val="24"/>
        </w:rPr>
        <w:t>Another logic:</w:t>
      </w:r>
    </w:p>
    <w:p w:rsidR="00794490" w:rsidRDefault="00794490" w:rsidP="008B4DBC">
      <w:pPr>
        <w:pStyle w:val="HTMLPreformatted"/>
        <w:numPr>
          <w:ilvl w:val="0"/>
          <w:numId w:val="40"/>
        </w:numPr>
        <w:shd w:val="clear" w:color="auto" w:fill="F4F4F4"/>
        <w:wordWrap w:val="0"/>
        <w:spacing w:line="300" w:lineRule="atLeast"/>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 C++ Program to Print Pascal's Triangle</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co2"/>
          <w:rFonts w:ascii="Consolas" w:eastAsiaTheme="minorEastAsia" w:hAnsi="Consolas" w:cs="Consolas"/>
          <w:color w:val="339933"/>
          <w:bdr w:val="none" w:sz="0" w:space="0" w:color="auto" w:frame="1"/>
          <w:shd w:val="clear" w:color="auto" w:fill="F4F4F4"/>
        </w:rPr>
        <w:t>#include&lt;iostream&gt;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using namespace std</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main</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"Enter the number of rows : "</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cin</w:t>
      </w:r>
      <w:r>
        <w:rPr>
          <w:rStyle w:val="sy0"/>
          <w:rFonts w:ascii="Consolas" w:eastAsiaTheme="majorEastAsia" w:hAnsi="Consolas" w:cs="Consolas"/>
          <w:color w:val="339933"/>
          <w:bdr w:val="none" w:sz="0" w:space="0" w:color="auto" w:frame="1"/>
          <w:shd w:val="clear" w:color="auto" w:fill="F4F4F4"/>
        </w:rPr>
        <w:t>&gt;&gt;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 </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i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eastAsiaTheme="majorEastAsia" w:hAnsi="Consolas" w:cs="Consolas"/>
          <w:color w:val="339933"/>
          <w:bdr w:val="none" w:sz="0" w:space="0" w:color="auto" w:frame="1"/>
          <w:shd w:val="clear" w:color="auto" w:fill="F4F4F4"/>
        </w:rPr>
        <w:t>&lt;</w:t>
      </w:r>
      <w:r>
        <w:rPr>
          <w:rFonts w:ascii="Consolas" w:hAnsi="Consolas" w:cs="Consolas"/>
          <w:color w:val="333333"/>
        </w:rPr>
        <w:t xml:space="preserve"> rows</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lastRenderedPageBreak/>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j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j </w:t>
      </w:r>
      <w:r>
        <w:rPr>
          <w:rStyle w:val="sy0"/>
          <w:rFonts w:ascii="Consolas" w:eastAsiaTheme="majorEastAsia" w:hAnsi="Consolas" w:cs="Consolas"/>
          <w:color w:val="339933"/>
          <w:bdr w:val="none" w:sz="0" w:space="0" w:color="auto" w:frame="1"/>
          <w:shd w:val="clear" w:color="auto" w:fill="F4F4F4"/>
        </w:rPr>
        <w:t>&lt;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rows </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i</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j</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   "</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for</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k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 </w:t>
      </w:r>
      <w:r>
        <w:rPr>
          <w:rStyle w:val="sy0"/>
          <w:rFonts w:ascii="Consolas" w:eastAsiaTheme="majorEastAsia" w:hAnsi="Consolas" w:cs="Consolas"/>
          <w:color w:val="339933"/>
          <w:bdr w:val="none" w:sz="0" w:space="0" w:color="auto" w:frame="1"/>
          <w:shd w:val="clear" w:color="auto" w:fill="F4F4F4"/>
        </w:rPr>
        <w:t>&lt;=</w:t>
      </w:r>
      <w:r>
        <w:rPr>
          <w:rFonts w:ascii="Consolas" w:hAnsi="Consolas" w:cs="Consolas"/>
          <w:color w:val="333333"/>
        </w:rPr>
        <w:t xml:space="preserve"> i</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Style w:val="st0"/>
          <w:rFonts w:ascii="Consolas" w:hAnsi="Consolas" w:cs="Consolas"/>
          <w:color w:val="FF0000"/>
          <w:bdr w:val="none" w:sz="0" w:space="0" w:color="auto" w:frame="1"/>
          <w:shd w:val="clear" w:color="auto" w:fill="F4F4F4"/>
        </w:rPr>
        <w:t>"      "</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val</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eastAsiaTheme="majorEastAsia" w:hAnsi="Consolas" w:cs="Consolas"/>
          <w:color w:val="339933"/>
          <w:bdr w:val="none" w:sz="0" w:space="0" w:color="auto" w:frame="1"/>
          <w:shd w:val="clear" w:color="auto" w:fill="F4F4F4"/>
        </w:rPr>
        <w:t>-</w:t>
      </w:r>
      <w:r>
        <w:rPr>
          <w:rFonts w:ascii="Consolas" w:hAnsi="Consolas" w:cs="Consolas"/>
          <w:color w:val="333333"/>
        </w:rPr>
        <w:t xml:space="preserve"> k</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k </w:t>
      </w:r>
      <w:r>
        <w:rPr>
          <w:rStyle w:val="sy0"/>
          <w:rFonts w:ascii="Consolas" w:eastAsiaTheme="majorEastAsia"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Fonts w:ascii="Consolas" w:hAnsi="Consolas" w:cs="Consolas"/>
          <w:color w:val="333333"/>
        </w:rPr>
        <w:t>cout</w:t>
      </w:r>
      <w:r>
        <w:rPr>
          <w:rStyle w:val="sy0"/>
          <w:rFonts w:ascii="Consolas" w:eastAsiaTheme="majorEastAsia" w:hAnsi="Consolas" w:cs="Consolas"/>
          <w:color w:val="339933"/>
          <w:bdr w:val="none" w:sz="0" w:space="0" w:color="auto" w:frame="1"/>
          <w:shd w:val="clear" w:color="auto" w:fill="F4F4F4"/>
        </w:rPr>
        <w:t>&lt;&lt;</w:t>
      </w:r>
      <w:r>
        <w:rPr>
          <w:rFonts w:ascii="Consolas" w:hAnsi="Consolas" w:cs="Consolas"/>
          <w:color w:val="333333"/>
        </w:rPr>
        <w:t>endl</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kw1"/>
          <w:rFonts w:ascii="Consolas" w:hAnsi="Consolas" w:cs="Consolas"/>
          <w:color w:val="B1B100"/>
          <w:bdr w:val="none" w:sz="0" w:space="0" w:color="auto" w:frame="1"/>
          <w:shd w:val="clear" w:color="auto" w:fill="F4F4F4"/>
        </w:rPr>
        <w:t>return</w:t>
      </w:r>
      <w:r>
        <w:rPr>
          <w:rStyle w:val="nu0"/>
          <w:rFonts w:ascii="Consolas" w:hAnsi="Consolas" w:cs="Consolas"/>
          <w:color w:val="0000DD"/>
          <w:bdr w:val="none" w:sz="0" w:space="0" w:color="auto" w:frame="1"/>
          <w:shd w:val="clear" w:color="auto" w:fill="F4F4F4"/>
        </w:rPr>
        <w:t>0</w:t>
      </w:r>
      <w:r>
        <w:rPr>
          <w:rStyle w:val="sy0"/>
          <w:rFonts w:ascii="Consolas" w:eastAsiaTheme="majorEastAsia" w:hAnsi="Consolas" w:cs="Consolas"/>
          <w:color w:val="339933"/>
          <w:bdr w:val="none" w:sz="0" w:space="0" w:color="auto" w:frame="1"/>
          <w:shd w:val="clear" w:color="auto" w:fill="F4F4F4"/>
        </w:rPr>
        <w:t>;</w:t>
      </w:r>
    </w:p>
    <w:p w:rsidR="00794490" w:rsidRDefault="00794490" w:rsidP="008B4DBC">
      <w:pPr>
        <w:pStyle w:val="HTMLPreformatted"/>
        <w:numPr>
          <w:ilvl w:val="0"/>
          <w:numId w:val="40"/>
        </w:numPr>
        <w:shd w:val="clear" w:color="auto" w:fill="F4F4F4"/>
        <w:tabs>
          <w:tab w:val="clear" w:pos="720"/>
        </w:tabs>
        <w:wordWrap w:val="0"/>
        <w:spacing w:line="300" w:lineRule="atLeast"/>
        <w:ind w:left="1020"/>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794490" w:rsidRPr="00DF4BC3" w:rsidRDefault="00794490" w:rsidP="00794490">
      <w:pPr>
        <w:spacing w:before="300" w:after="300"/>
        <w:rPr>
          <w:ins w:id="937" w:author="Unknown"/>
          <w:sz w:val="24"/>
          <w:szCs w:val="24"/>
        </w:rPr>
      </w:pPr>
      <w:r>
        <w:rPr>
          <w:sz w:val="24"/>
          <w:szCs w:val="24"/>
        </w:rPr>
        <w:t>Write source code for following pattern:</w:t>
      </w:r>
    </w:p>
    <w:p w:rsidR="00794490" w:rsidRDefault="00794490" w:rsidP="00794490">
      <w:r>
        <w:rPr>
          <w:noProof/>
        </w:rPr>
        <w:drawing>
          <wp:inline distT="0" distB="0" distL="0" distR="0">
            <wp:extent cx="4762500" cy="2162175"/>
            <wp:effectExtent l="0" t="0" r="0" b="9525"/>
            <wp:docPr id="318" name="Picture 187" descr="C:\Users\User\Downloads\flowchar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flowchart-1 (3).pn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2162175"/>
                    </a:xfrm>
                    <a:prstGeom prst="rect">
                      <a:avLst/>
                    </a:prstGeom>
                    <a:noFill/>
                    <a:ln>
                      <a:noFill/>
                    </a:ln>
                  </pic:spPr>
                </pic:pic>
              </a:graphicData>
            </a:graphic>
          </wp:inline>
        </w:drawing>
      </w:r>
    </w:p>
    <w:p w:rsidR="00794490" w:rsidRPr="00DF4BC3" w:rsidRDefault="00794490" w:rsidP="00794490">
      <w:pPr>
        <w:spacing w:before="300" w:after="300"/>
        <w:rPr>
          <w:ins w:id="938" w:author="Unknown"/>
          <w:sz w:val="24"/>
          <w:szCs w:val="24"/>
        </w:rPr>
      </w:pPr>
      <w:r>
        <w:rPr>
          <w:sz w:val="24"/>
          <w:szCs w:val="24"/>
        </w:rPr>
        <w:t>Write source code for following pattern:</w:t>
      </w:r>
    </w:p>
    <w:p w:rsidR="00794490" w:rsidRDefault="00794490" w:rsidP="00794490"/>
    <w:p w:rsidR="00794490" w:rsidRDefault="00794490" w:rsidP="00794490">
      <w:r>
        <w:rPr>
          <w:noProof/>
        </w:rPr>
        <w:lastRenderedPageBreak/>
        <w:drawing>
          <wp:inline distT="0" distB="0" distL="0" distR="0">
            <wp:extent cx="5943600" cy="3714750"/>
            <wp:effectExtent l="0" t="0" r="0" b="0"/>
            <wp:docPr id="319" name="Picture 188" descr="C:\Users\User\Downloads\20-11-17-Class Exercise IT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0-11-17-Class Exercise ITC (1).pn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14750"/>
                    </a:xfrm>
                    <a:prstGeom prst="rect">
                      <a:avLst/>
                    </a:prstGeom>
                    <a:noFill/>
                    <a:ln>
                      <a:noFill/>
                    </a:ln>
                  </pic:spPr>
                </pic:pic>
              </a:graphicData>
            </a:graphic>
          </wp:inline>
        </w:drawing>
      </w:r>
    </w:p>
    <w:p w:rsidR="00794490" w:rsidRDefault="00794490" w:rsidP="00794490">
      <w:r>
        <w:t>Print following pattern:</w:t>
      </w:r>
    </w:p>
    <w:p w:rsidR="00794490" w:rsidRDefault="00794490" w:rsidP="00794490">
      <w:r w:rsidRPr="00593605">
        <w:rPr>
          <w:noProof/>
        </w:rPr>
        <w:drawing>
          <wp:inline distT="0" distB="0" distL="0" distR="0">
            <wp:extent cx="5943600" cy="3566160"/>
            <wp:effectExtent l="0" t="0" r="0" b="0"/>
            <wp:docPr id="320" name="Picture 33"/>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190"/>
                    <a:stretch>
                      <a:fillRect/>
                    </a:stretch>
                  </pic:blipFill>
                  <pic:spPr>
                    <a:xfrm>
                      <a:off x="0" y="0"/>
                      <a:ext cx="5943600" cy="3566160"/>
                    </a:xfrm>
                    <a:prstGeom prst="rect">
                      <a:avLst/>
                    </a:prstGeom>
                  </pic:spPr>
                </pic:pic>
              </a:graphicData>
            </a:graphic>
          </wp:inline>
        </w:drawing>
      </w:r>
    </w:p>
    <w:p w:rsidR="00794490" w:rsidRDefault="00794490" w:rsidP="00794490"/>
    <w:p w:rsidR="00794490" w:rsidRDefault="00794490" w:rsidP="00794490">
      <w:pPr>
        <w:jc w:val="center"/>
        <w:rPr>
          <w:b/>
          <w:sz w:val="36"/>
          <w:szCs w:val="36"/>
        </w:rPr>
      </w:pPr>
    </w:p>
    <w:p w:rsidR="00794490" w:rsidRDefault="00794490" w:rsidP="00794490">
      <w:pPr>
        <w:jc w:val="center"/>
        <w:rPr>
          <w:b/>
          <w:sz w:val="36"/>
          <w:szCs w:val="36"/>
        </w:rPr>
      </w:pPr>
    </w:p>
    <w:p w:rsidR="00794490" w:rsidRDefault="00794490" w:rsidP="00794490">
      <w:pPr>
        <w:jc w:val="center"/>
        <w:rPr>
          <w:b/>
          <w:sz w:val="36"/>
          <w:szCs w:val="36"/>
        </w:rPr>
      </w:pPr>
    </w:p>
    <w:p w:rsidR="00794490" w:rsidRDefault="00794490" w:rsidP="00794490">
      <w:pPr>
        <w:jc w:val="center"/>
        <w:rPr>
          <w:b/>
          <w:sz w:val="36"/>
          <w:szCs w:val="36"/>
        </w:rPr>
      </w:pPr>
    </w:p>
    <w:p w:rsidR="00794490" w:rsidRDefault="00794490" w:rsidP="00794490">
      <w:pPr>
        <w:jc w:val="center"/>
        <w:rPr>
          <w:b/>
          <w:sz w:val="36"/>
          <w:szCs w:val="36"/>
        </w:rPr>
      </w:pPr>
    </w:p>
    <w:p w:rsidR="00794490" w:rsidRDefault="00794490" w:rsidP="00794490">
      <w:pPr>
        <w:jc w:val="center"/>
        <w:rPr>
          <w:b/>
          <w:sz w:val="36"/>
          <w:szCs w:val="36"/>
        </w:rPr>
      </w:pPr>
    </w:p>
    <w:p w:rsidR="00794490" w:rsidRPr="006A139A" w:rsidRDefault="00E84B26" w:rsidP="00794490">
      <w:pPr>
        <w:jc w:val="center"/>
        <w:rPr>
          <w:b/>
          <w:sz w:val="36"/>
          <w:szCs w:val="36"/>
        </w:rPr>
      </w:pPr>
      <w:r>
        <w:rPr>
          <w:b/>
          <w:sz w:val="36"/>
          <w:szCs w:val="36"/>
        </w:rPr>
        <w:t>Lab 12</w:t>
      </w:r>
      <w:r w:rsidR="00794490" w:rsidRPr="006A139A">
        <w:rPr>
          <w:b/>
          <w:sz w:val="36"/>
          <w:szCs w:val="36"/>
        </w:rPr>
        <w:t>: Repetition Structure Loops</w:t>
      </w:r>
    </w:p>
    <w:p w:rsidR="00794490" w:rsidRPr="006A139A" w:rsidRDefault="00794490" w:rsidP="00794490">
      <w:pPr>
        <w:ind w:left="2880" w:firstLine="720"/>
        <w:jc w:val="both"/>
        <w:rPr>
          <w:b/>
          <w:sz w:val="24"/>
          <w:szCs w:val="24"/>
        </w:rPr>
      </w:pPr>
    </w:p>
    <w:p w:rsidR="00794490" w:rsidRPr="006A139A" w:rsidRDefault="00794490" w:rsidP="00794490">
      <w:pPr>
        <w:pStyle w:val="Title"/>
        <w:jc w:val="both"/>
      </w:pPr>
    </w:p>
    <w:p w:rsidR="00794490" w:rsidRPr="006A139A" w:rsidRDefault="00794490" w:rsidP="00794490"/>
    <w:p w:rsidR="00794490" w:rsidRPr="006A139A" w:rsidRDefault="00794490" w:rsidP="00794490">
      <w:pPr>
        <w:jc w:val="both"/>
        <w:sectPr w:rsidR="00794490" w:rsidRPr="006A139A">
          <w:headerReference w:type="default" r:id="rId191"/>
          <w:pgSz w:w="12240" w:h="15840" w:code="1"/>
          <w:pgMar w:top="1440" w:right="1440" w:bottom="1440" w:left="1440" w:header="720" w:footer="720" w:gutter="0"/>
          <w:cols w:space="720"/>
          <w:vAlign w:val="center"/>
        </w:sectPr>
      </w:pPr>
    </w:p>
    <w:p w:rsidR="00794490" w:rsidRPr="006A139A" w:rsidRDefault="00E84B26" w:rsidP="00794490">
      <w:pPr>
        <w:pStyle w:val="Title"/>
        <w:jc w:val="both"/>
      </w:pPr>
      <w:r>
        <w:lastRenderedPageBreak/>
        <w:t>Lab 12</w:t>
      </w:r>
      <w:r w:rsidR="00794490" w:rsidRPr="006A139A">
        <w:t>: Repetition Structures - Loops</w:t>
      </w:r>
    </w:p>
    <w:p w:rsidR="00794490" w:rsidRPr="006A139A" w:rsidRDefault="00794490" w:rsidP="00794490">
      <w:pPr>
        <w:pStyle w:val="Heading1"/>
        <w:spacing w:before="240" w:after="60" w:line="240" w:lineRule="atLeast"/>
        <w:jc w:val="both"/>
      </w:pPr>
      <w:bookmarkStart w:id="939" w:name="_Toc365472298"/>
      <w:bookmarkStart w:id="940" w:name="_Toc436203377"/>
      <w:bookmarkStart w:id="941" w:name="_Toc452813577"/>
      <w:r w:rsidRPr="006A139A">
        <w:t>Introduction</w:t>
      </w:r>
      <w:bookmarkEnd w:id="939"/>
    </w:p>
    <w:p w:rsidR="00794490" w:rsidRPr="006A139A" w:rsidRDefault="00794490" w:rsidP="00794490">
      <w:pPr>
        <w:spacing w:after="240"/>
        <w:jc w:val="both"/>
      </w:pPr>
      <w:r w:rsidRPr="006A139A">
        <w:t xml:space="preserve">In the previous labs, you have learned how to use a typical control structure i.e conditions. There is another control structure which is known as repetition structure or loops. The loops also control the flow of your program. This lab will introduce you to different loops and their usage. You will also learn the scenarios where a typical type of loop can be used.  </w:t>
      </w:r>
    </w:p>
    <w:p w:rsidR="00794490" w:rsidRPr="006A139A" w:rsidRDefault="00794490" w:rsidP="00794490">
      <w:pPr>
        <w:jc w:val="both"/>
      </w:pPr>
      <w:r w:rsidRPr="006A139A">
        <w:t xml:space="preserve">The introduction includes some “walkthrough tasks/examples” that you will do as the first practical activity during your lab. The walkthrough tasks have many small steps which you should follow as directed in-order to get the desired output. After that, you will be ready to work on some tasks on your own. The end of manual contains tasks that you will do as the part of this lab. </w:t>
      </w:r>
    </w:p>
    <w:p w:rsidR="00794490" w:rsidRPr="006A139A" w:rsidRDefault="00794490" w:rsidP="00794490">
      <w:pPr>
        <w:jc w:val="both"/>
      </w:pPr>
    </w:p>
    <w:p w:rsidR="00794490" w:rsidRPr="006A139A" w:rsidRDefault="00794490" w:rsidP="00794490">
      <w:pPr>
        <w:jc w:val="both"/>
        <w:rPr>
          <w:b/>
        </w:rPr>
      </w:pPr>
    </w:p>
    <w:p w:rsidR="00794490" w:rsidRPr="006A139A" w:rsidRDefault="00794490" w:rsidP="00794490">
      <w:pPr>
        <w:pStyle w:val="Heading1"/>
        <w:spacing w:before="240" w:after="60" w:line="240" w:lineRule="atLeast"/>
        <w:jc w:val="both"/>
      </w:pPr>
      <w:bookmarkStart w:id="942" w:name="_Toc365472300"/>
      <w:r w:rsidRPr="006A139A">
        <w:t>Objective of the Experiment</w:t>
      </w:r>
      <w:bookmarkEnd w:id="942"/>
    </w:p>
    <w:p w:rsidR="00794490" w:rsidRPr="006A139A" w:rsidRDefault="00794490" w:rsidP="008B4DBC">
      <w:pPr>
        <w:pStyle w:val="ColorfulList-Accent11"/>
        <w:numPr>
          <w:ilvl w:val="0"/>
          <w:numId w:val="39"/>
        </w:numPr>
        <w:jc w:val="both"/>
        <w:rPr>
          <w:sz w:val="22"/>
          <w:szCs w:val="22"/>
        </w:rPr>
      </w:pPr>
      <w:r w:rsidRPr="006A139A">
        <w:rPr>
          <w:sz w:val="22"/>
          <w:szCs w:val="22"/>
        </w:rPr>
        <w:t>To get basic understanding of loops</w:t>
      </w:r>
    </w:p>
    <w:p w:rsidR="00794490" w:rsidRPr="006A139A" w:rsidRDefault="00794490" w:rsidP="008B4DBC">
      <w:pPr>
        <w:pStyle w:val="ColorfulList-Accent11"/>
        <w:numPr>
          <w:ilvl w:val="0"/>
          <w:numId w:val="39"/>
        </w:numPr>
        <w:jc w:val="both"/>
        <w:rPr>
          <w:sz w:val="22"/>
          <w:szCs w:val="22"/>
        </w:rPr>
      </w:pPr>
      <w:r w:rsidRPr="006A139A">
        <w:rPr>
          <w:sz w:val="22"/>
          <w:szCs w:val="22"/>
        </w:rPr>
        <w:t xml:space="preserve">To learn about post-condition and pre-condition loops. </w:t>
      </w:r>
    </w:p>
    <w:p w:rsidR="00794490" w:rsidRPr="006A139A" w:rsidRDefault="00794490" w:rsidP="008B4DBC">
      <w:pPr>
        <w:pStyle w:val="ColorfulList-Accent11"/>
        <w:numPr>
          <w:ilvl w:val="0"/>
          <w:numId w:val="39"/>
        </w:numPr>
        <w:jc w:val="both"/>
        <w:rPr>
          <w:sz w:val="22"/>
          <w:szCs w:val="22"/>
        </w:rPr>
      </w:pPr>
      <w:r w:rsidRPr="006A139A">
        <w:rPr>
          <w:sz w:val="22"/>
          <w:szCs w:val="22"/>
        </w:rPr>
        <w:t>To learn different possible expressions which can be used in loops</w:t>
      </w:r>
    </w:p>
    <w:p w:rsidR="00794490" w:rsidRPr="006A139A" w:rsidRDefault="00794490" w:rsidP="008B4DBC">
      <w:pPr>
        <w:pStyle w:val="ColorfulList-Accent11"/>
        <w:numPr>
          <w:ilvl w:val="0"/>
          <w:numId w:val="39"/>
        </w:numPr>
        <w:jc w:val="both"/>
        <w:rPr>
          <w:sz w:val="22"/>
          <w:szCs w:val="22"/>
        </w:rPr>
      </w:pPr>
      <w:r w:rsidRPr="006A139A">
        <w:rPr>
          <w:sz w:val="22"/>
          <w:szCs w:val="22"/>
        </w:rPr>
        <w:t>To practice how the loops can be used in the program.</w:t>
      </w:r>
    </w:p>
    <w:p w:rsidR="00794490" w:rsidRPr="006A139A" w:rsidRDefault="00794490" w:rsidP="00794490">
      <w:pPr>
        <w:pStyle w:val="ColorfulList-Accent11"/>
        <w:jc w:val="both"/>
        <w:rPr>
          <w:sz w:val="22"/>
          <w:szCs w:val="22"/>
        </w:rPr>
      </w:pPr>
    </w:p>
    <w:p w:rsidR="00794490" w:rsidRPr="006A139A" w:rsidRDefault="00794490" w:rsidP="00794490">
      <w:pPr>
        <w:pStyle w:val="Heading1"/>
        <w:spacing w:before="240" w:after="60" w:line="240" w:lineRule="atLeast"/>
        <w:jc w:val="both"/>
      </w:pPr>
      <w:bookmarkStart w:id="943" w:name="_Toc365472301"/>
      <w:r w:rsidRPr="006A139A">
        <w:t>Concept Map</w:t>
      </w:r>
      <w:bookmarkEnd w:id="943"/>
    </w:p>
    <w:p w:rsidR="00794490" w:rsidRPr="006A139A" w:rsidRDefault="00794490" w:rsidP="00794490">
      <w:pPr>
        <w:pStyle w:val="Heading2"/>
        <w:numPr>
          <w:ilvl w:val="1"/>
          <w:numId w:val="0"/>
        </w:numPr>
        <w:spacing w:before="240" w:after="60" w:line="240" w:lineRule="atLeast"/>
      </w:pPr>
      <w:bookmarkStart w:id="944" w:name="_Toc365472302"/>
      <w:r w:rsidRPr="006A139A">
        <w:t>Why using loops</w:t>
      </w:r>
      <w:bookmarkEnd w:id="944"/>
    </w:p>
    <w:p w:rsidR="00794490" w:rsidRPr="006A139A" w:rsidRDefault="00794490" w:rsidP="00794490">
      <w:pPr>
        <w:jc w:val="both"/>
      </w:pPr>
      <w:r w:rsidRPr="006A139A">
        <w:t xml:space="preserve">Loops are used in the program when certain types of statements are repeated in the program to achieve a specific task. For example, consider the following scenario: </w:t>
      </w:r>
    </w:p>
    <w:p w:rsidR="00794490" w:rsidRPr="006A139A" w:rsidRDefault="00794490" w:rsidP="00794490">
      <w:pPr>
        <w:jc w:val="both"/>
      </w:pPr>
      <w:r w:rsidRPr="006A139A">
        <w:t xml:space="preserve">Suppose you want to display </w:t>
      </w:r>
      <w:r w:rsidRPr="006A139A">
        <w:rPr>
          <w:b/>
        </w:rPr>
        <w:t>“Welcome to CP Course”</w:t>
      </w:r>
      <w:r w:rsidRPr="006A139A">
        <w:t xml:space="preserve"> 10 times on the screen </w:t>
      </w:r>
    </w:p>
    <w:p w:rsidR="00794490" w:rsidRPr="006A139A" w:rsidRDefault="00794490" w:rsidP="00794490">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77"/>
      </w:tblGrid>
      <w:tr w:rsidR="00794490" w:rsidRPr="006A139A" w:rsidTr="00794490">
        <w:trPr>
          <w:trHeight w:val="276"/>
          <w:jc w:val="center"/>
        </w:trPr>
        <w:tc>
          <w:tcPr>
            <w:tcW w:w="4177" w:type="dxa"/>
            <w:shd w:val="clear" w:color="auto" w:fill="DBE5F1"/>
          </w:tcPr>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jc w:val="both"/>
              <w:rPr>
                <w:b/>
              </w:rPr>
            </w:pPr>
            <w:r w:rsidRPr="006A139A">
              <w:rPr>
                <w:b/>
              </w:rPr>
              <w:t>cout&lt;&lt;” Welcome to Cp Course\n”;</w:t>
            </w:r>
          </w:p>
          <w:p w:rsidR="00794490" w:rsidRPr="006A139A" w:rsidRDefault="00794490" w:rsidP="00794490">
            <w:pPr>
              <w:rPr>
                <w:b/>
                <w:highlight w:val="lightGray"/>
              </w:rPr>
            </w:pPr>
            <w:r w:rsidRPr="006A139A">
              <w:rPr>
                <w:b/>
              </w:rPr>
              <w:t>cout&lt;&lt;” Welcome to Cp Course\n”;</w:t>
            </w:r>
          </w:p>
        </w:tc>
      </w:tr>
    </w:tbl>
    <w:p w:rsidR="00794490" w:rsidRPr="006A139A" w:rsidRDefault="00794490" w:rsidP="00794490">
      <w:pPr>
        <w:jc w:val="both"/>
      </w:pPr>
    </w:p>
    <w:p w:rsidR="00794490" w:rsidRPr="006A139A" w:rsidRDefault="00794490" w:rsidP="00794490">
      <w:pPr>
        <w:jc w:val="both"/>
      </w:pPr>
      <w:r w:rsidRPr="006A139A">
        <w:t>To achieve this, you know that you can write 10 statements in the following manner:</w:t>
      </w:r>
    </w:p>
    <w:p w:rsidR="00794490" w:rsidRPr="006A139A" w:rsidRDefault="00794490" w:rsidP="00794490"/>
    <w:p w:rsidR="00794490" w:rsidRPr="006A139A" w:rsidRDefault="00794490" w:rsidP="00794490">
      <w:pPr>
        <w:jc w:val="both"/>
        <w:rPr>
          <w:sz w:val="24"/>
          <w:szCs w:val="24"/>
        </w:rPr>
      </w:pPr>
    </w:p>
    <w:p w:rsidR="00794490" w:rsidRPr="006A139A" w:rsidRDefault="00794490" w:rsidP="00794490">
      <w:pPr>
        <w:jc w:val="both"/>
      </w:pPr>
      <w:r w:rsidRPr="006A139A">
        <w:t xml:space="preserve">However, this is not elegant way to achieve this task, although the above statements will produce the required output. </w:t>
      </w:r>
    </w:p>
    <w:p w:rsidR="00794490" w:rsidRPr="006A139A" w:rsidRDefault="00794490" w:rsidP="00794490">
      <w:pPr>
        <w:jc w:val="both"/>
      </w:pPr>
    </w:p>
    <w:p w:rsidR="00794490" w:rsidRPr="006A139A" w:rsidRDefault="00794490" w:rsidP="00794490">
      <w:pPr>
        <w:jc w:val="both"/>
      </w:pPr>
      <w:r w:rsidRPr="006A139A">
        <w:t xml:space="preserve">You can notice that the statement </w:t>
      </w:r>
      <w:r w:rsidRPr="006A139A">
        <w:rPr>
          <w:b/>
          <w:highlight w:val="lightGray"/>
        </w:rPr>
        <w:t>cout&lt;&lt;” Welcome to Cp Course\n”;</w:t>
      </w:r>
      <w:r w:rsidRPr="006A139A">
        <w:t xml:space="preserve"> is repeating 10 times. This type of statements can be written using a loop. For example, consider the following code which will print the same output: </w:t>
      </w:r>
    </w:p>
    <w:p w:rsidR="00794490" w:rsidRPr="006A139A" w:rsidRDefault="00794490" w:rsidP="00794490">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37"/>
      </w:tblGrid>
      <w:tr w:rsidR="00794490" w:rsidRPr="006A139A" w:rsidTr="00794490">
        <w:trPr>
          <w:trHeight w:val="276"/>
          <w:jc w:val="center"/>
        </w:trPr>
        <w:tc>
          <w:tcPr>
            <w:tcW w:w="4737" w:type="dxa"/>
            <w:shd w:val="clear" w:color="auto" w:fill="DBE5F1"/>
          </w:tcPr>
          <w:p w:rsidR="00794490" w:rsidRPr="006A139A" w:rsidRDefault="00794490" w:rsidP="00794490">
            <w:pPr>
              <w:jc w:val="both"/>
              <w:rPr>
                <w:b/>
              </w:rPr>
            </w:pPr>
            <w:r w:rsidRPr="006A139A">
              <w:rPr>
                <w:b/>
              </w:rPr>
              <w:t>for(int i=1;i&lt;=10;i++)</w:t>
            </w:r>
          </w:p>
          <w:p w:rsidR="00794490" w:rsidRPr="006A139A" w:rsidRDefault="00794490" w:rsidP="00794490">
            <w:pPr>
              <w:rPr>
                <w:b/>
                <w:highlight w:val="lightGray"/>
              </w:rPr>
            </w:pPr>
            <w:r w:rsidRPr="006A139A">
              <w:rPr>
                <w:b/>
              </w:rPr>
              <w:t>cout&lt;&lt;”Welcome to Cp Course\n”;</w:t>
            </w:r>
          </w:p>
        </w:tc>
      </w:tr>
    </w:tbl>
    <w:p w:rsidR="00794490" w:rsidRPr="006A139A" w:rsidRDefault="00794490" w:rsidP="00794490">
      <w:pPr>
        <w:jc w:val="both"/>
        <w:rPr>
          <w:sz w:val="24"/>
          <w:szCs w:val="24"/>
        </w:rPr>
      </w:pPr>
    </w:p>
    <w:p w:rsidR="00794490" w:rsidRPr="006A139A" w:rsidRDefault="00794490" w:rsidP="00794490">
      <w:pPr>
        <w:jc w:val="both"/>
      </w:pPr>
      <w:r w:rsidRPr="006A139A">
        <w:t>Wow, this looks great. You have achieved the task of printing a message 10 times using just two lines. Please notice, if we want to print the same message 20 times, we will just replace 10 with 20 in the above code just like the followings:</w:t>
      </w:r>
    </w:p>
    <w:p w:rsidR="00794490" w:rsidRPr="006A139A" w:rsidRDefault="00794490" w:rsidP="00794490">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6"/>
      </w:tblGrid>
      <w:tr w:rsidR="00794490" w:rsidRPr="006A139A" w:rsidTr="00794490">
        <w:trPr>
          <w:trHeight w:val="370"/>
          <w:jc w:val="center"/>
        </w:trPr>
        <w:tc>
          <w:tcPr>
            <w:tcW w:w="4746" w:type="dxa"/>
            <w:shd w:val="clear" w:color="auto" w:fill="DBE5F1"/>
          </w:tcPr>
          <w:p w:rsidR="00794490" w:rsidRPr="006A139A" w:rsidRDefault="00794490" w:rsidP="00794490">
            <w:pPr>
              <w:jc w:val="both"/>
              <w:rPr>
                <w:b/>
              </w:rPr>
            </w:pPr>
            <w:r w:rsidRPr="006A139A">
              <w:rPr>
                <w:b/>
              </w:rPr>
              <w:t>for(int i=1;i&lt;=20;i++)</w:t>
            </w:r>
          </w:p>
          <w:p w:rsidR="00794490" w:rsidRPr="006A139A" w:rsidRDefault="00794490" w:rsidP="00794490">
            <w:pPr>
              <w:rPr>
                <w:b/>
                <w:highlight w:val="lightGray"/>
              </w:rPr>
            </w:pPr>
            <w:r w:rsidRPr="006A139A">
              <w:rPr>
                <w:b/>
              </w:rPr>
              <w:t>cout&lt;&lt;”Welcome to Cp Course\n”;</w:t>
            </w:r>
          </w:p>
        </w:tc>
      </w:tr>
    </w:tbl>
    <w:p w:rsidR="00794490" w:rsidRPr="006A139A" w:rsidRDefault="00794490" w:rsidP="00794490">
      <w:pPr>
        <w:jc w:val="both"/>
      </w:pPr>
    </w:p>
    <w:p w:rsidR="00794490" w:rsidRPr="006A139A" w:rsidRDefault="00794490" w:rsidP="00794490">
      <w:pPr>
        <w:jc w:val="both"/>
      </w:pPr>
      <w:r w:rsidRPr="006A139A">
        <w:t>How this program works, we will learn in the following sections. We will start formally describing loops. The loops can be categorized into two major types such as: Pre-condition loops and post-condition loops</w:t>
      </w:r>
    </w:p>
    <w:p w:rsidR="00794490" w:rsidRPr="006A139A" w:rsidRDefault="00794490" w:rsidP="00794490">
      <w:pPr>
        <w:pStyle w:val="Heading2"/>
        <w:numPr>
          <w:ilvl w:val="1"/>
          <w:numId w:val="0"/>
        </w:numPr>
        <w:spacing w:before="240" w:after="60" w:line="240" w:lineRule="atLeast"/>
      </w:pPr>
      <w:bookmarkStart w:id="945" w:name="_Toc365472303"/>
      <w:r w:rsidRPr="006A139A">
        <w:t>Pre-condition Loops</w:t>
      </w:r>
      <w:bookmarkEnd w:id="945"/>
    </w:p>
    <w:p w:rsidR="00794490" w:rsidRPr="006A139A" w:rsidRDefault="00794490" w:rsidP="00794490">
      <w:pPr>
        <w:jc w:val="both"/>
      </w:pPr>
      <w:r w:rsidRPr="006A139A">
        <w:t xml:space="preserve">The pre-condition loops first checks the condition, if the condition is true then the statement associated with loops are executed, otherwise not. There are two pre-conditions loops such as: for-loop and while-loop. First we will discuss for-loop followed by the other pre-condition loop : while-loop. </w:t>
      </w:r>
    </w:p>
    <w:p w:rsidR="00794490" w:rsidRPr="006A139A" w:rsidRDefault="00794490" w:rsidP="00794490">
      <w:pPr>
        <w:pStyle w:val="Heading3"/>
        <w:numPr>
          <w:ilvl w:val="2"/>
          <w:numId w:val="0"/>
        </w:numPr>
        <w:spacing w:before="240" w:after="60" w:line="240" w:lineRule="atLeast"/>
        <w:rPr>
          <w:b w:val="0"/>
          <w:i/>
        </w:rPr>
      </w:pPr>
      <w:bookmarkStart w:id="946" w:name="_Toc365472304"/>
      <w:r w:rsidRPr="006A139A">
        <w:t>For-Loop</w:t>
      </w:r>
      <w:bookmarkEnd w:id="946"/>
    </w:p>
    <w:p w:rsidR="00794490" w:rsidRPr="006A139A" w:rsidRDefault="00794490" w:rsidP="00794490">
      <w:pPr>
        <w:jc w:val="both"/>
      </w:pPr>
      <w:r w:rsidRPr="006A139A">
        <w:t xml:space="preserve">Consider the code written in the previous section </w:t>
      </w:r>
    </w:p>
    <w:p w:rsidR="00794490" w:rsidRPr="006A139A" w:rsidRDefault="00794490" w:rsidP="00794490">
      <w:pPr>
        <w:jc w:val="both"/>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77"/>
      </w:tblGrid>
      <w:tr w:rsidR="00794490" w:rsidRPr="006A139A" w:rsidTr="00794490">
        <w:trPr>
          <w:trHeight w:val="276"/>
          <w:jc w:val="center"/>
        </w:trPr>
        <w:tc>
          <w:tcPr>
            <w:tcW w:w="4177" w:type="dxa"/>
            <w:shd w:val="clear" w:color="auto" w:fill="DBE5F1"/>
          </w:tcPr>
          <w:p w:rsidR="00794490" w:rsidRPr="006A139A" w:rsidRDefault="00794490" w:rsidP="00794490">
            <w:pPr>
              <w:jc w:val="both"/>
              <w:rPr>
                <w:b/>
              </w:rPr>
            </w:pPr>
            <w:r w:rsidRPr="006A139A">
              <w:rPr>
                <w:b/>
              </w:rPr>
              <w:t>for(int i=1;i&lt;=20;i++)</w:t>
            </w:r>
          </w:p>
          <w:p w:rsidR="00794490" w:rsidRPr="006A139A" w:rsidRDefault="00794490" w:rsidP="00794490">
            <w:pPr>
              <w:rPr>
                <w:b/>
                <w:highlight w:val="lightGray"/>
              </w:rPr>
            </w:pPr>
            <w:r w:rsidRPr="006A139A">
              <w:rPr>
                <w:b/>
              </w:rPr>
              <w:t>cout&lt;&lt;”Welcome to Cp Course\n”;</w:t>
            </w:r>
          </w:p>
        </w:tc>
      </w:tr>
    </w:tbl>
    <w:p w:rsidR="00794490" w:rsidRPr="006A139A" w:rsidRDefault="00794490" w:rsidP="00794490">
      <w:pPr>
        <w:jc w:val="both"/>
        <w:rPr>
          <w:sz w:val="24"/>
          <w:szCs w:val="24"/>
        </w:rPr>
      </w:pPr>
    </w:p>
    <w:p w:rsidR="00794490" w:rsidRPr="006A139A" w:rsidRDefault="00794490" w:rsidP="00794490">
      <w:pPr>
        <w:jc w:val="both"/>
      </w:pPr>
      <w:r w:rsidRPr="006A139A">
        <w:t xml:space="preserve">This loop is called for-loop. This loop has initialization such as int i=1 from where the loop is going to be started. Then after semi-colon, there is a condition i&lt;=20, and then the increment i++. The working of this loop will be as follows: </w:t>
      </w:r>
    </w:p>
    <w:p w:rsidR="00794490" w:rsidRPr="006A139A" w:rsidRDefault="00794490" w:rsidP="00794490">
      <w:pPr>
        <w:jc w:val="both"/>
      </w:pPr>
    </w:p>
    <w:p w:rsidR="00794490" w:rsidRPr="006A139A" w:rsidRDefault="00794490" w:rsidP="008B4DBC">
      <w:pPr>
        <w:numPr>
          <w:ilvl w:val="0"/>
          <w:numId w:val="42"/>
        </w:numPr>
        <w:autoSpaceDE/>
        <w:autoSpaceDN/>
        <w:spacing w:line="240" w:lineRule="atLeast"/>
        <w:jc w:val="both"/>
      </w:pPr>
      <w:r w:rsidRPr="006A139A">
        <w:t xml:space="preserve">First the initialization will be done. </w:t>
      </w:r>
    </w:p>
    <w:p w:rsidR="00794490" w:rsidRPr="006A139A" w:rsidRDefault="00794490" w:rsidP="008B4DBC">
      <w:pPr>
        <w:numPr>
          <w:ilvl w:val="0"/>
          <w:numId w:val="42"/>
        </w:numPr>
        <w:autoSpaceDE/>
        <w:autoSpaceDN/>
        <w:spacing w:line="240" w:lineRule="atLeast"/>
        <w:jc w:val="both"/>
      </w:pPr>
      <w:r w:rsidRPr="006A139A">
        <w:t>Then condition will be checked. Then the statements associated with this loop will be executed. At the moment, there is only one statement that is associated with this loop.</w:t>
      </w:r>
    </w:p>
    <w:p w:rsidR="00794490" w:rsidRPr="006A139A" w:rsidRDefault="00794490" w:rsidP="008B4DBC">
      <w:pPr>
        <w:numPr>
          <w:ilvl w:val="0"/>
          <w:numId w:val="42"/>
        </w:numPr>
        <w:autoSpaceDE/>
        <w:autoSpaceDN/>
        <w:spacing w:line="240" w:lineRule="atLeast"/>
        <w:jc w:val="both"/>
      </w:pPr>
      <w:r w:rsidRPr="006A139A">
        <w:t xml:space="preserve">After the statement execution, the increment will be done i.e i will become 2. </w:t>
      </w:r>
    </w:p>
    <w:p w:rsidR="00794490" w:rsidRPr="006A139A" w:rsidRDefault="00794490" w:rsidP="008B4DBC">
      <w:pPr>
        <w:numPr>
          <w:ilvl w:val="0"/>
          <w:numId w:val="42"/>
        </w:numPr>
        <w:autoSpaceDE/>
        <w:autoSpaceDN/>
        <w:spacing w:line="240" w:lineRule="atLeast"/>
        <w:jc w:val="both"/>
      </w:pPr>
      <w:r w:rsidRPr="006A139A">
        <w:t xml:space="preserve">Then the step (b) and (c) will be repeated until i becomes 21. At that stage the condition will be false and the loop will terminate. Then the next statements will be executed in a flow.  </w:t>
      </w:r>
    </w:p>
    <w:p w:rsidR="00794490" w:rsidRPr="006A139A" w:rsidRDefault="00794490" w:rsidP="00794490">
      <w:pPr>
        <w:jc w:val="both"/>
      </w:pPr>
    </w:p>
    <w:p w:rsidR="00794490" w:rsidRPr="006A139A" w:rsidRDefault="00794490" w:rsidP="00794490">
      <w:pPr>
        <w:jc w:val="both"/>
      </w:pPr>
    </w:p>
    <w:p w:rsidR="00794490" w:rsidRPr="006A139A" w:rsidRDefault="00794490" w:rsidP="00794490">
      <w:pPr>
        <w:jc w:val="both"/>
      </w:pPr>
      <w:r w:rsidRPr="006A139A">
        <w:t xml:space="preserve">You will learn about many different categories of controlling the conditions of the loop in the next section where we will discuss the while loop.  </w:t>
      </w:r>
    </w:p>
    <w:p w:rsidR="00794490" w:rsidRPr="006A139A" w:rsidRDefault="00794490" w:rsidP="00794490">
      <w:pPr>
        <w:pStyle w:val="Heading3"/>
        <w:numPr>
          <w:ilvl w:val="2"/>
          <w:numId w:val="0"/>
        </w:numPr>
        <w:spacing w:before="240" w:after="60" w:line="240" w:lineRule="atLeast"/>
        <w:rPr>
          <w:b w:val="0"/>
          <w:i/>
        </w:rPr>
      </w:pPr>
      <w:bookmarkStart w:id="947" w:name="_Toc365472305"/>
      <w:r w:rsidRPr="006A139A">
        <w:t>while-Loop</w:t>
      </w:r>
      <w:bookmarkEnd w:id="947"/>
    </w:p>
    <w:p w:rsidR="00794490" w:rsidRPr="006A139A" w:rsidRDefault="00794490" w:rsidP="00794490">
      <w:pPr>
        <w:jc w:val="both"/>
      </w:pPr>
      <w:r w:rsidRPr="006A139A">
        <w:t xml:space="preserve">The while-loop is also a pre-conditioned loop. The condition is evaluated first before executing the statements of the loop. The previous code can be re-written with while loop in the following way. </w:t>
      </w:r>
    </w:p>
    <w:p w:rsidR="00794490" w:rsidRPr="006A139A" w:rsidRDefault="00794490" w:rsidP="00794490">
      <w:pPr>
        <w:ind w:left="720"/>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2"/>
      </w:tblGrid>
      <w:tr w:rsidR="00794490" w:rsidRPr="006A139A" w:rsidTr="00794490">
        <w:trPr>
          <w:trHeight w:val="1852"/>
          <w:jc w:val="center"/>
        </w:trPr>
        <w:tc>
          <w:tcPr>
            <w:tcW w:w="5332" w:type="dxa"/>
            <w:shd w:val="clear" w:color="auto" w:fill="DBE5F1"/>
          </w:tcPr>
          <w:p w:rsidR="00794490" w:rsidRPr="006A139A" w:rsidRDefault="00794490" w:rsidP="00794490">
            <w:pPr>
              <w:jc w:val="both"/>
              <w:rPr>
                <w:b/>
              </w:rPr>
            </w:pPr>
            <w:r w:rsidRPr="006A139A">
              <w:rPr>
                <w:b/>
              </w:rPr>
              <w:t xml:space="preserve">int i=1; </w:t>
            </w:r>
          </w:p>
          <w:p w:rsidR="00794490" w:rsidRPr="006A139A" w:rsidRDefault="00794490" w:rsidP="00794490">
            <w:pPr>
              <w:jc w:val="both"/>
              <w:rPr>
                <w:b/>
              </w:rPr>
            </w:pPr>
            <w:r w:rsidRPr="006A139A">
              <w:rPr>
                <w:b/>
              </w:rPr>
              <w:t>while(;i&lt;=20;)</w:t>
            </w:r>
          </w:p>
          <w:p w:rsidR="00794490" w:rsidRPr="006A139A" w:rsidRDefault="00794490" w:rsidP="00794490">
            <w:pPr>
              <w:rPr>
                <w:b/>
              </w:rPr>
            </w:pPr>
            <w:r w:rsidRPr="006A139A">
              <w:rPr>
                <w:b/>
              </w:rPr>
              <w:t xml:space="preserve">{      </w:t>
            </w:r>
          </w:p>
          <w:p w:rsidR="00794490" w:rsidRPr="006A139A" w:rsidRDefault="00794490" w:rsidP="00794490">
            <w:pPr>
              <w:rPr>
                <w:b/>
              </w:rPr>
            </w:pPr>
            <w:r w:rsidRPr="006A139A">
              <w:rPr>
                <w:b/>
              </w:rPr>
              <w:t>cout&lt;&lt;” Welcome to Cp Course\n”;</w:t>
            </w:r>
          </w:p>
          <w:p w:rsidR="00794490" w:rsidRPr="006A139A" w:rsidRDefault="00794490" w:rsidP="00794490">
            <w:pPr>
              <w:rPr>
                <w:b/>
              </w:rPr>
            </w:pPr>
            <w:r w:rsidRPr="006A139A">
              <w:rPr>
                <w:b/>
              </w:rPr>
              <w:t>cout&lt;&lt;”Hello class”;</w:t>
            </w:r>
          </w:p>
          <w:p w:rsidR="00794490" w:rsidRPr="006A139A" w:rsidRDefault="00794490" w:rsidP="00794490">
            <w:pPr>
              <w:rPr>
                <w:b/>
              </w:rPr>
            </w:pPr>
            <w:r w:rsidRPr="006A139A">
              <w:rPr>
                <w:b/>
              </w:rPr>
              <w:t xml:space="preserve">          i++;</w:t>
            </w:r>
          </w:p>
          <w:p w:rsidR="00794490" w:rsidRPr="006A139A" w:rsidRDefault="00794490" w:rsidP="00794490">
            <w:pPr>
              <w:rPr>
                <w:b/>
                <w:highlight w:val="lightGray"/>
              </w:rPr>
            </w:pPr>
            <w:r w:rsidRPr="006A139A">
              <w:rPr>
                <w:b/>
              </w:rPr>
              <w:t>}</w:t>
            </w:r>
          </w:p>
        </w:tc>
      </w:tr>
    </w:tbl>
    <w:p w:rsidR="00794490" w:rsidRPr="006A139A" w:rsidRDefault="00794490" w:rsidP="00794490">
      <w:pPr>
        <w:jc w:val="both"/>
        <w:rPr>
          <w:sz w:val="24"/>
          <w:szCs w:val="24"/>
        </w:rPr>
      </w:pPr>
    </w:p>
    <w:p w:rsidR="00794490" w:rsidRPr="006A139A" w:rsidRDefault="00794490" w:rsidP="00794490">
      <w:pPr>
        <w:ind w:left="720"/>
        <w:jc w:val="both"/>
        <w:rPr>
          <w:sz w:val="24"/>
          <w:szCs w:val="24"/>
        </w:rPr>
      </w:pPr>
    </w:p>
    <w:p w:rsidR="00794490" w:rsidRPr="006A139A" w:rsidRDefault="00794490" w:rsidP="00794490">
      <w:pPr>
        <w:jc w:val="both"/>
        <w:rPr>
          <w:sz w:val="24"/>
          <w:szCs w:val="24"/>
        </w:rPr>
      </w:pPr>
    </w:p>
    <w:p w:rsidR="00794490" w:rsidRPr="006A139A" w:rsidRDefault="00794490" w:rsidP="00794490">
      <w:pPr>
        <w:jc w:val="both"/>
      </w:pPr>
      <w:r w:rsidRPr="006A139A">
        <w:t>This loop is executed in the similar way as discussed previously about for-loop. This type of loop is called counter controlled loop.</w:t>
      </w:r>
    </w:p>
    <w:p w:rsidR="00794490" w:rsidRPr="006A139A" w:rsidRDefault="00794490" w:rsidP="00794490">
      <w:pPr>
        <w:jc w:val="both"/>
        <w:rPr>
          <w:sz w:val="24"/>
          <w:szCs w:val="24"/>
        </w:rPr>
      </w:pPr>
      <w:r w:rsidRPr="006A139A">
        <w:rPr>
          <w:b/>
          <w:sz w:val="24"/>
          <w:szCs w:val="24"/>
        </w:rPr>
        <w:t>Example 1:</w:t>
      </w:r>
      <w:r w:rsidRPr="006A139A">
        <w:rPr>
          <w:sz w:val="24"/>
          <w:szCs w:val="24"/>
        </w:rPr>
        <w:t xml:space="preserve"> Print Numbers from 1 to 10 using a while loop</w:t>
      </w:r>
    </w:p>
    <w:p w:rsidR="00794490" w:rsidRPr="006A139A" w:rsidRDefault="00794490" w:rsidP="00794490">
      <w:pPr>
        <w:ind w:left="720"/>
        <w:jc w:val="both"/>
        <w:rPr>
          <w:highlight w:val="lightGray"/>
        </w:rPr>
      </w:pPr>
      <w:r w:rsidRPr="006A139A">
        <w:rPr>
          <w:highlight w:val="lightGray"/>
        </w:rPr>
        <w:lastRenderedPageBreak/>
        <w:t>#include &lt;iostream.h&gt;</w:t>
      </w:r>
    </w:p>
    <w:p w:rsidR="00794490" w:rsidRPr="006A139A" w:rsidRDefault="00794490" w:rsidP="00794490">
      <w:pPr>
        <w:ind w:left="720"/>
        <w:jc w:val="both"/>
        <w:rPr>
          <w:highlight w:val="lightGray"/>
        </w:rPr>
      </w:pPr>
      <w:r w:rsidRPr="006A139A">
        <w:rPr>
          <w:highlight w:val="lightGray"/>
        </w:rPr>
        <w:t>int main()</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int counter = 1;</w:t>
      </w:r>
    </w:p>
    <w:p w:rsidR="00794490" w:rsidRPr="006A139A" w:rsidRDefault="00794490" w:rsidP="00794490">
      <w:pPr>
        <w:ind w:firstLine="720"/>
        <w:jc w:val="both"/>
        <w:rPr>
          <w:highlight w:val="lightGray"/>
        </w:rPr>
      </w:pPr>
      <w:r w:rsidRPr="006A139A">
        <w:rPr>
          <w:highlight w:val="lightGray"/>
        </w:rPr>
        <w:t>while (counter &lt;= 10)     // condition</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cout&lt;&lt;“Counter now reads \n”&lt;&lt;counter;</w:t>
      </w:r>
    </w:p>
    <w:p w:rsidR="00794490" w:rsidRPr="006A139A" w:rsidRDefault="00794490" w:rsidP="00794490">
      <w:pPr>
        <w:ind w:left="720"/>
        <w:jc w:val="both"/>
        <w:rPr>
          <w:highlight w:val="lightGray"/>
        </w:rPr>
      </w:pPr>
      <w:r w:rsidRPr="006A139A">
        <w:rPr>
          <w:highlight w:val="lightGray"/>
        </w:rPr>
        <w:t>counter++;       // Same as  counter=counter + 1 (increment)</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firstLine="720"/>
        <w:jc w:val="both"/>
        <w:rPr>
          <w:highlight w:val="lightGray"/>
        </w:rPr>
      </w:pPr>
      <w:r w:rsidRPr="006A139A">
        <w:rPr>
          <w:highlight w:val="lightGray"/>
        </w:rPr>
        <w:t>return 0;</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p>
    <w:p w:rsidR="00794490" w:rsidRPr="006A139A" w:rsidRDefault="00794490" w:rsidP="00794490">
      <w:pPr>
        <w:ind w:left="720"/>
        <w:jc w:val="both"/>
        <w:rPr>
          <w:highlight w:val="lightGray"/>
        </w:rPr>
      </w:pPr>
    </w:p>
    <w:p w:rsidR="00794490" w:rsidRPr="006A139A" w:rsidRDefault="00794490" w:rsidP="00794490">
      <w:pPr>
        <w:jc w:val="both"/>
        <w:rPr>
          <w:sz w:val="24"/>
          <w:szCs w:val="24"/>
        </w:rPr>
      </w:pPr>
      <w:r w:rsidRPr="006A139A">
        <w:rPr>
          <w:sz w:val="24"/>
          <w:szCs w:val="24"/>
        </w:rPr>
        <w:t>Our 2nd example is based on a while-loop that keeps on running until a certain condition is reached (a certain value is entered by the user).</w:t>
      </w:r>
    </w:p>
    <w:p w:rsidR="00794490" w:rsidRPr="006A139A" w:rsidRDefault="00794490" w:rsidP="00794490">
      <w:pPr>
        <w:jc w:val="both"/>
        <w:rPr>
          <w:sz w:val="24"/>
          <w:szCs w:val="24"/>
        </w:rPr>
      </w:pPr>
      <w:r w:rsidRPr="006A139A">
        <w:rPr>
          <w:b/>
          <w:sz w:val="24"/>
          <w:szCs w:val="24"/>
        </w:rPr>
        <w:t>Example 2:</w:t>
      </w:r>
      <w:r w:rsidRPr="006A139A">
        <w:rPr>
          <w:sz w:val="24"/>
          <w:szCs w:val="24"/>
        </w:rPr>
        <w:t xml:space="preserve"> Printing the numbers you entered using a while loop </w:t>
      </w:r>
    </w:p>
    <w:p w:rsidR="00794490" w:rsidRPr="006A139A" w:rsidRDefault="00794490" w:rsidP="00794490">
      <w:pPr>
        <w:ind w:left="90"/>
        <w:jc w:val="both"/>
      </w:pPr>
    </w:p>
    <w:p w:rsidR="00794490" w:rsidRPr="006A139A" w:rsidRDefault="00794490" w:rsidP="00794490">
      <w:pPr>
        <w:ind w:left="720"/>
        <w:jc w:val="both"/>
        <w:rPr>
          <w:highlight w:val="lightGray"/>
        </w:rPr>
      </w:pPr>
      <w:r w:rsidRPr="006A139A">
        <w:rPr>
          <w:highlight w:val="lightGray"/>
        </w:rPr>
        <w:t>#include &lt;iostream.h&gt;</w:t>
      </w:r>
    </w:p>
    <w:p w:rsidR="00794490" w:rsidRPr="006A139A" w:rsidRDefault="00794490" w:rsidP="00794490">
      <w:pPr>
        <w:ind w:left="720"/>
        <w:jc w:val="both"/>
        <w:rPr>
          <w:highlight w:val="lightGray"/>
        </w:rPr>
      </w:pPr>
      <w:r w:rsidRPr="006A139A">
        <w:rPr>
          <w:highlight w:val="lightGray"/>
        </w:rPr>
        <w:t>int main()</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int flag;               //flag is just an integer variable</w:t>
      </w:r>
    </w:p>
    <w:p w:rsidR="00794490" w:rsidRPr="006A139A" w:rsidRDefault="00794490" w:rsidP="00794490">
      <w:pPr>
        <w:ind w:left="720"/>
        <w:jc w:val="both"/>
        <w:rPr>
          <w:highlight w:val="lightGray"/>
        </w:rPr>
      </w:pPr>
    </w:p>
    <w:p w:rsidR="00794490" w:rsidRPr="006A139A" w:rsidRDefault="00794490" w:rsidP="00794490">
      <w:pPr>
        <w:ind w:left="720"/>
        <w:jc w:val="both"/>
        <w:rPr>
          <w:highlight w:val="lightGray"/>
        </w:rPr>
      </w:pPr>
      <w:r w:rsidRPr="006A139A">
        <w:rPr>
          <w:highlight w:val="lightGray"/>
        </w:rPr>
        <w:t>cout&lt;&lt;“Enter any number:  ( -1 to quit) \n”;</w:t>
      </w:r>
    </w:p>
    <w:p w:rsidR="00794490" w:rsidRPr="006A139A" w:rsidRDefault="00794490" w:rsidP="00794490">
      <w:pPr>
        <w:ind w:left="720"/>
        <w:jc w:val="both"/>
        <w:rPr>
          <w:highlight w:val="lightGray"/>
        </w:rPr>
      </w:pPr>
      <w:r w:rsidRPr="006A139A">
        <w:rPr>
          <w:highlight w:val="lightGray"/>
        </w:rPr>
        <w:t>cin&gt;&gt;flag;</w:t>
      </w:r>
    </w:p>
    <w:p w:rsidR="00794490" w:rsidRPr="006A139A" w:rsidRDefault="00794490" w:rsidP="00794490">
      <w:pPr>
        <w:ind w:firstLine="720"/>
        <w:jc w:val="both"/>
        <w:rPr>
          <w:highlight w:val="lightGray"/>
        </w:rPr>
      </w:pPr>
      <w:r w:rsidRPr="006A139A">
        <w:rPr>
          <w:highlight w:val="lightGray"/>
        </w:rPr>
        <w:t>cout&lt;&lt;“Entering the while loop now...\n”;</w:t>
      </w:r>
    </w:p>
    <w:p w:rsidR="00794490" w:rsidRPr="006A139A" w:rsidRDefault="00794490" w:rsidP="00794490">
      <w:pPr>
        <w:ind w:left="720"/>
        <w:jc w:val="both"/>
        <w:rPr>
          <w:highlight w:val="lightGray"/>
        </w:rPr>
      </w:pPr>
      <w:r w:rsidRPr="006A139A">
        <w:rPr>
          <w:highlight w:val="lightGray"/>
        </w:rPr>
        <w:t>while(flag != -1) {</w:t>
      </w:r>
    </w:p>
    <w:p w:rsidR="00794490" w:rsidRPr="006A139A" w:rsidRDefault="00794490" w:rsidP="00794490">
      <w:pPr>
        <w:ind w:left="720"/>
        <w:jc w:val="both"/>
        <w:rPr>
          <w:highlight w:val="lightGray"/>
        </w:rPr>
      </w:pPr>
      <w:r w:rsidRPr="006A139A">
        <w:rPr>
          <w:highlight w:val="lightGray"/>
        </w:rPr>
        <w:t>cout&lt;&lt;“Enter any number:  ( -1 to quit)\n ”;</w:t>
      </w:r>
    </w:p>
    <w:p w:rsidR="00794490" w:rsidRPr="006A139A" w:rsidRDefault="00794490" w:rsidP="00794490">
      <w:pPr>
        <w:ind w:left="720"/>
        <w:jc w:val="both"/>
        <w:rPr>
          <w:highlight w:val="lightGray"/>
        </w:rPr>
      </w:pPr>
      <w:r w:rsidRPr="006A139A">
        <w:rPr>
          <w:highlight w:val="lightGray"/>
        </w:rPr>
        <w:t>cin&gt;&gt;flag;</w:t>
      </w:r>
    </w:p>
    <w:p w:rsidR="00794490" w:rsidRPr="006A139A" w:rsidRDefault="00794490" w:rsidP="00794490">
      <w:pPr>
        <w:ind w:left="720"/>
        <w:jc w:val="both"/>
        <w:rPr>
          <w:highlight w:val="lightGray"/>
        </w:rPr>
      </w:pPr>
      <w:r w:rsidRPr="006A139A">
        <w:rPr>
          <w:highlight w:val="lightGray"/>
        </w:rPr>
        <w:t>cout&lt;&lt;“You entered \n”&lt;&lt;flag;</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Cout&lt;&lt;“Out of loop now \n”;</w:t>
      </w:r>
    </w:p>
    <w:p w:rsidR="00794490" w:rsidRPr="006A139A" w:rsidRDefault="00794490" w:rsidP="00794490">
      <w:pPr>
        <w:ind w:firstLine="720"/>
        <w:jc w:val="both"/>
        <w:rPr>
          <w:highlight w:val="lightGray"/>
        </w:rPr>
      </w:pPr>
      <w:r w:rsidRPr="006A139A">
        <w:rPr>
          <w:highlight w:val="lightGray"/>
        </w:rPr>
        <w:t>return 0;</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pStyle w:val="HTMLPreformatted"/>
        <w:jc w:val="both"/>
        <w:rPr>
          <w:rStyle w:val="HTMLTypewriter"/>
        </w:rPr>
      </w:pPr>
    </w:p>
    <w:p w:rsidR="00794490" w:rsidRPr="006A139A" w:rsidRDefault="00794490" w:rsidP="00794490">
      <w:pPr>
        <w:pStyle w:val="HTMLPreformatted"/>
        <w:jc w:val="both"/>
        <w:rPr>
          <w:rStyle w:val="HTMLTypewriter"/>
        </w:rPr>
      </w:pPr>
    </w:p>
    <w:p w:rsidR="00794490" w:rsidRPr="006A139A" w:rsidRDefault="00794490" w:rsidP="00794490">
      <w:pPr>
        <w:pStyle w:val="HTMLPreformatted"/>
        <w:jc w:val="both"/>
        <w:rPr>
          <w:rStyle w:val="HTMLTypewriter"/>
        </w:rPr>
      </w:pPr>
    </w:p>
    <w:p w:rsidR="00794490" w:rsidRPr="006A139A" w:rsidRDefault="00794490" w:rsidP="00794490">
      <w:pPr>
        <w:pStyle w:val="HTMLPreformatted"/>
        <w:jc w:val="both"/>
        <w:rPr>
          <w:rStyle w:val="HTMLTypewriter"/>
        </w:rPr>
      </w:pPr>
    </w:p>
    <w:p w:rsidR="00794490" w:rsidRPr="006A139A" w:rsidRDefault="00794490" w:rsidP="00794490">
      <w:pPr>
        <w:ind w:left="720"/>
        <w:jc w:val="both"/>
        <w:rPr>
          <w:highlight w:val="lightGray"/>
        </w:rPr>
      </w:pPr>
    </w:p>
    <w:p w:rsidR="00794490" w:rsidRPr="006A139A" w:rsidRDefault="00794490" w:rsidP="00794490">
      <w:pPr>
        <w:ind w:left="90"/>
        <w:jc w:val="both"/>
        <w:rPr>
          <w:b/>
        </w:rPr>
      </w:pPr>
    </w:p>
    <w:p w:rsidR="00794490" w:rsidRPr="006A139A" w:rsidRDefault="00794490" w:rsidP="00794490">
      <w:pPr>
        <w:jc w:val="both"/>
      </w:pPr>
    </w:p>
    <w:p w:rsidR="00794490" w:rsidRPr="006A139A" w:rsidRDefault="00794490" w:rsidP="00794490">
      <w:pPr>
        <w:jc w:val="both"/>
      </w:pPr>
    </w:p>
    <w:p w:rsidR="00794490" w:rsidRPr="006A139A" w:rsidRDefault="00794490" w:rsidP="00794490">
      <w:pPr>
        <w:jc w:val="both"/>
      </w:pPr>
    </w:p>
    <w:p w:rsidR="00794490" w:rsidRPr="006A139A" w:rsidRDefault="00794490" w:rsidP="00794490">
      <w:pPr>
        <w:jc w:val="both"/>
      </w:pPr>
    </w:p>
    <w:p w:rsidR="00794490" w:rsidRPr="006A139A" w:rsidRDefault="00794490" w:rsidP="00794490">
      <w:pPr>
        <w:jc w:val="both"/>
      </w:pPr>
      <w:r w:rsidRPr="006A139A">
        <w:t xml:space="preserve"> However, there are some other types of controlling a loop.</w:t>
      </w:r>
    </w:p>
    <w:p w:rsidR="00794490" w:rsidRPr="006A139A" w:rsidRDefault="00794490" w:rsidP="00794490">
      <w:pPr>
        <w:jc w:val="both"/>
        <w:rPr>
          <w:sz w:val="24"/>
          <w:szCs w:val="24"/>
        </w:rPr>
      </w:pPr>
    </w:p>
    <w:p w:rsidR="00794490" w:rsidRPr="006A139A" w:rsidRDefault="00794490" w:rsidP="00794490">
      <w:pPr>
        <w:jc w:val="both"/>
        <w:rPr>
          <w:b/>
          <w:sz w:val="24"/>
          <w:szCs w:val="24"/>
        </w:rPr>
      </w:pPr>
      <w:r w:rsidRPr="006A139A">
        <w:rPr>
          <w:b/>
          <w:sz w:val="24"/>
          <w:szCs w:val="24"/>
        </w:rPr>
        <w:t>Sentinel-Controlled while loop</w:t>
      </w:r>
    </w:p>
    <w:p w:rsidR="00794490" w:rsidRPr="006A139A" w:rsidRDefault="00794490" w:rsidP="00794490">
      <w:pPr>
        <w:jc w:val="both"/>
      </w:pPr>
      <w:r w:rsidRPr="006A139A">
        <w:t xml:space="preserve">Some times, we do not know how many times we will execute a loop. For example, we want to sum the marks of all registered courses of a student. However, we do not know how many courses a typical student has registered. Foe example, for a student ‘a’, we want to execute the loop 4 times, while for a student ‘b’, we want to execute the loop 5 times etc. in this scenario, we define a sentinel or read sentinel from the user, and when this sentinel is entered the loop is terminated. For example, consider the following scenario: </w:t>
      </w:r>
    </w:p>
    <w:p w:rsidR="00794490" w:rsidRPr="006A139A" w:rsidRDefault="00794490" w:rsidP="00794490">
      <w:pPr>
        <w:ind w:left="720"/>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18"/>
      </w:tblGrid>
      <w:tr w:rsidR="00794490" w:rsidRPr="006A139A" w:rsidTr="00794490">
        <w:trPr>
          <w:trHeight w:val="1852"/>
          <w:jc w:val="center"/>
        </w:trPr>
        <w:tc>
          <w:tcPr>
            <w:tcW w:w="8618" w:type="dxa"/>
            <w:shd w:val="clear" w:color="auto" w:fill="DBE5F1"/>
          </w:tcPr>
          <w:p w:rsidR="00794490" w:rsidRPr="006A139A" w:rsidRDefault="00794490" w:rsidP="00794490">
            <w:pPr>
              <w:jc w:val="both"/>
              <w:rPr>
                <w:b/>
              </w:rPr>
            </w:pPr>
            <w:r w:rsidRPr="006A139A">
              <w:rPr>
                <w:b/>
              </w:rPr>
              <w:lastRenderedPageBreak/>
              <w:t>int marks;</w:t>
            </w:r>
          </w:p>
          <w:p w:rsidR="00794490" w:rsidRPr="006A139A" w:rsidRDefault="00794490" w:rsidP="00794490">
            <w:pPr>
              <w:jc w:val="both"/>
              <w:rPr>
                <w:b/>
              </w:rPr>
            </w:pPr>
            <w:r w:rsidRPr="006A139A">
              <w:rPr>
                <w:b/>
              </w:rPr>
              <w:t>int sum=0;</w:t>
            </w:r>
          </w:p>
          <w:p w:rsidR="00794490" w:rsidRPr="006A139A" w:rsidRDefault="00794490" w:rsidP="00794490">
            <w:pPr>
              <w:jc w:val="both"/>
              <w:rPr>
                <w:b/>
              </w:rPr>
            </w:pPr>
            <w:r w:rsidRPr="006A139A">
              <w:rPr>
                <w:b/>
              </w:rPr>
              <w:t>constint sentinel=-1; /// the marks of a student can not be negative.</w:t>
            </w:r>
          </w:p>
          <w:p w:rsidR="00794490" w:rsidRPr="006A139A" w:rsidRDefault="00794490" w:rsidP="00794490">
            <w:pPr>
              <w:jc w:val="both"/>
              <w:rPr>
                <w:b/>
              </w:rPr>
            </w:pPr>
            <w:r w:rsidRPr="006A139A">
              <w:rPr>
                <w:b/>
              </w:rPr>
              <w:t>cout&lt;&lt;”Enter the marks of the student”;</w:t>
            </w:r>
          </w:p>
          <w:p w:rsidR="00794490" w:rsidRPr="006A139A" w:rsidRDefault="00794490" w:rsidP="00794490">
            <w:pPr>
              <w:jc w:val="both"/>
              <w:rPr>
                <w:b/>
              </w:rPr>
            </w:pPr>
            <w:r w:rsidRPr="006A139A">
              <w:rPr>
                <w:b/>
              </w:rPr>
              <w:t xml:space="preserve">cin&gt;&gt;marks; </w:t>
            </w:r>
          </w:p>
          <w:p w:rsidR="00794490" w:rsidRPr="006A139A" w:rsidRDefault="00794490" w:rsidP="00794490">
            <w:pPr>
              <w:jc w:val="both"/>
              <w:rPr>
                <w:b/>
              </w:rPr>
            </w:pPr>
            <w:r w:rsidRPr="006A139A">
              <w:rPr>
                <w:b/>
              </w:rPr>
              <w:t>while(marks!=sentinel)</w:t>
            </w:r>
          </w:p>
          <w:p w:rsidR="00794490" w:rsidRPr="006A139A" w:rsidRDefault="00794490" w:rsidP="00794490">
            <w:pPr>
              <w:rPr>
                <w:b/>
              </w:rPr>
            </w:pPr>
            <w:r w:rsidRPr="006A139A">
              <w:rPr>
                <w:b/>
              </w:rPr>
              <w:t xml:space="preserve">{ </w:t>
            </w:r>
          </w:p>
          <w:p w:rsidR="00794490" w:rsidRPr="006A139A" w:rsidRDefault="00794490" w:rsidP="00794490">
            <w:pPr>
              <w:rPr>
                <w:b/>
              </w:rPr>
            </w:pPr>
            <w:r w:rsidRPr="006A139A">
              <w:rPr>
                <w:b/>
              </w:rPr>
              <w:t xml:space="preserve">      sum=sum+marks;</w:t>
            </w:r>
          </w:p>
          <w:p w:rsidR="00794490" w:rsidRPr="006A139A" w:rsidRDefault="00794490" w:rsidP="00794490">
            <w:pPr>
              <w:rPr>
                <w:b/>
              </w:rPr>
            </w:pPr>
            <w:r w:rsidRPr="006A139A">
              <w:rPr>
                <w:b/>
              </w:rPr>
              <w:t xml:space="preserve">cin&gt;&gt;marks;      </w:t>
            </w:r>
          </w:p>
          <w:p w:rsidR="00794490" w:rsidRPr="006A139A" w:rsidRDefault="00794490" w:rsidP="00794490">
            <w:pPr>
              <w:rPr>
                <w:b/>
              </w:rPr>
            </w:pPr>
            <w:r w:rsidRPr="006A139A">
              <w:rPr>
                <w:b/>
              </w:rPr>
              <w:t>}</w:t>
            </w:r>
          </w:p>
          <w:p w:rsidR="00794490" w:rsidRPr="006A139A" w:rsidRDefault="00794490" w:rsidP="00794490">
            <w:pPr>
              <w:rPr>
                <w:b/>
              </w:rPr>
            </w:pPr>
            <w:r w:rsidRPr="006A139A">
              <w:rPr>
                <w:b/>
              </w:rPr>
              <w:t>cout&lt;&lt;”The total marks of this students are”&lt;&lt;sum;</w:t>
            </w:r>
          </w:p>
          <w:p w:rsidR="00794490" w:rsidRPr="006A139A" w:rsidRDefault="00794490" w:rsidP="00794490">
            <w:pPr>
              <w:rPr>
                <w:b/>
                <w:highlight w:val="lightGray"/>
              </w:rPr>
            </w:pPr>
          </w:p>
        </w:tc>
      </w:tr>
    </w:tbl>
    <w:p w:rsidR="00794490" w:rsidRPr="006A139A" w:rsidRDefault="00794490" w:rsidP="00794490">
      <w:pPr>
        <w:ind w:left="720"/>
        <w:jc w:val="both"/>
        <w:rPr>
          <w:sz w:val="24"/>
          <w:szCs w:val="24"/>
        </w:rPr>
      </w:pPr>
    </w:p>
    <w:p w:rsidR="00794490" w:rsidRPr="006A139A" w:rsidRDefault="00794490" w:rsidP="00794490">
      <w:pPr>
        <w:jc w:val="both"/>
      </w:pPr>
      <w:r w:rsidRPr="006A139A">
        <w:t>Now the user is free to enter the marks of a student for any un-specified quantity. However, once the user enters the -1, the loop is terminated.</w:t>
      </w:r>
    </w:p>
    <w:p w:rsidR="00794490" w:rsidRPr="006A139A" w:rsidRDefault="00794490" w:rsidP="00794490">
      <w:pPr>
        <w:jc w:val="both"/>
        <w:rPr>
          <w:sz w:val="24"/>
          <w:szCs w:val="24"/>
        </w:rPr>
      </w:pPr>
    </w:p>
    <w:p w:rsidR="00794490" w:rsidRPr="006A139A" w:rsidRDefault="00794490" w:rsidP="00794490">
      <w:pPr>
        <w:pStyle w:val="Heading2"/>
      </w:pPr>
      <w:bookmarkStart w:id="948" w:name="_Toc365472306"/>
      <w:r w:rsidRPr="006A139A">
        <w:t>3.2.3 do-while-Loop</w:t>
      </w:r>
      <w:bookmarkEnd w:id="948"/>
    </w:p>
    <w:p w:rsidR="00794490" w:rsidRPr="006A139A" w:rsidRDefault="00794490" w:rsidP="00794490">
      <w:pPr>
        <w:jc w:val="both"/>
      </w:pPr>
      <w:r w:rsidRPr="006A139A">
        <w:t>The loops discussed in the above section are known as pre-condition loops. This means first the condition is checked and then the associated statements are executed. However, there is another type of loops, which are known as post-conditioned loops. This means the loop will execute at least once and then will check the condition, if the conditions true the loop will execute again, otherwise will be terminated. Such a loop can be implemented in C++ using do-while structure. The example discussed in the above section has be re-written using do-while loop below:</w:t>
      </w:r>
    </w:p>
    <w:p w:rsidR="00794490" w:rsidRPr="006A139A" w:rsidRDefault="00794490" w:rsidP="00794490">
      <w:pPr>
        <w:ind w:left="720"/>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77"/>
      </w:tblGrid>
      <w:tr w:rsidR="00794490" w:rsidRPr="006A139A" w:rsidTr="00794490">
        <w:trPr>
          <w:trHeight w:val="1511"/>
          <w:jc w:val="center"/>
        </w:trPr>
        <w:tc>
          <w:tcPr>
            <w:tcW w:w="5377" w:type="dxa"/>
            <w:shd w:val="clear" w:color="auto" w:fill="DBE5F1"/>
          </w:tcPr>
          <w:p w:rsidR="00794490" w:rsidRPr="006A139A" w:rsidRDefault="00794490" w:rsidP="00794490">
            <w:pPr>
              <w:jc w:val="both"/>
              <w:rPr>
                <w:b/>
              </w:rPr>
            </w:pPr>
            <w:r w:rsidRPr="006A139A">
              <w:rPr>
                <w:b/>
              </w:rPr>
              <w:t xml:space="preserve">int i=1; </w:t>
            </w:r>
          </w:p>
          <w:p w:rsidR="00794490" w:rsidRPr="006A139A" w:rsidRDefault="00794490" w:rsidP="00794490">
            <w:pPr>
              <w:rPr>
                <w:b/>
              </w:rPr>
            </w:pPr>
            <w:r w:rsidRPr="006A139A">
              <w:rPr>
                <w:b/>
              </w:rPr>
              <w:t xml:space="preserve">do {      </w:t>
            </w:r>
          </w:p>
          <w:p w:rsidR="00794490" w:rsidRPr="006A139A" w:rsidRDefault="00794490" w:rsidP="00794490">
            <w:pPr>
              <w:rPr>
                <w:b/>
              </w:rPr>
            </w:pPr>
            <w:r w:rsidRPr="006A139A">
              <w:rPr>
                <w:b/>
              </w:rPr>
              <w:t>cout&lt;&lt;” Welcome to Cp Course\n”;</w:t>
            </w:r>
          </w:p>
          <w:p w:rsidR="00794490" w:rsidRPr="006A139A" w:rsidRDefault="00794490" w:rsidP="00794490">
            <w:pPr>
              <w:rPr>
                <w:b/>
              </w:rPr>
            </w:pPr>
            <w:r w:rsidRPr="006A139A">
              <w:rPr>
                <w:b/>
              </w:rPr>
              <w:t>cout&lt;&lt;”Hello class”;</w:t>
            </w:r>
          </w:p>
          <w:p w:rsidR="00794490" w:rsidRPr="006A139A" w:rsidRDefault="00794490" w:rsidP="00794490">
            <w:pPr>
              <w:rPr>
                <w:b/>
              </w:rPr>
            </w:pPr>
            <w:r w:rsidRPr="006A139A">
              <w:rPr>
                <w:b/>
              </w:rPr>
              <w:t xml:space="preserve">          i++;</w:t>
            </w:r>
          </w:p>
          <w:p w:rsidR="00794490" w:rsidRPr="006A139A" w:rsidRDefault="00794490" w:rsidP="00794490">
            <w:pPr>
              <w:jc w:val="both"/>
              <w:rPr>
                <w:b/>
              </w:rPr>
            </w:pPr>
            <w:r w:rsidRPr="006A139A">
              <w:rPr>
                <w:b/>
              </w:rPr>
              <w:t>} while(i&lt;=20);</w:t>
            </w:r>
          </w:p>
          <w:p w:rsidR="00794490" w:rsidRPr="006A139A" w:rsidRDefault="00794490" w:rsidP="00794490">
            <w:pPr>
              <w:jc w:val="both"/>
              <w:rPr>
                <w:b/>
                <w:highlight w:val="lightGray"/>
              </w:rPr>
            </w:pPr>
          </w:p>
        </w:tc>
      </w:tr>
    </w:tbl>
    <w:p w:rsidR="00794490" w:rsidRPr="006A139A" w:rsidRDefault="00794490" w:rsidP="00794490"/>
    <w:p w:rsidR="00794490" w:rsidRPr="006A139A" w:rsidRDefault="00794490" w:rsidP="00794490">
      <w:pPr>
        <w:ind w:left="720"/>
        <w:jc w:val="both"/>
        <w:rPr>
          <w:sz w:val="24"/>
          <w:szCs w:val="24"/>
        </w:rPr>
      </w:pPr>
    </w:p>
    <w:p w:rsidR="00794490" w:rsidRPr="006A139A" w:rsidRDefault="00794490" w:rsidP="008B4DBC">
      <w:pPr>
        <w:pStyle w:val="Heading3"/>
        <w:keepNext/>
        <w:widowControl/>
        <w:numPr>
          <w:ilvl w:val="0"/>
          <w:numId w:val="43"/>
        </w:numPr>
        <w:autoSpaceDE/>
        <w:autoSpaceDN/>
        <w:spacing w:before="240" w:after="60" w:line="276" w:lineRule="auto"/>
        <w:jc w:val="both"/>
      </w:pPr>
      <w:r w:rsidRPr="006A139A">
        <w:t>To understand the usage of Do-While loop</w:t>
      </w:r>
    </w:p>
    <w:p w:rsidR="00794490" w:rsidRPr="006A139A" w:rsidRDefault="00794490" w:rsidP="00794490">
      <w:pPr>
        <w:jc w:val="both"/>
      </w:pPr>
      <w:r w:rsidRPr="006A139A">
        <w:t>Starting from the very basic program</w:t>
      </w:r>
    </w:p>
    <w:p w:rsidR="00794490" w:rsidRPr="006A139A" w:rsidRDefault="00794490" w:rsidP="00794490">
      <w:pPr>
        <w:ind w:left="720"/>
        <w:jc w:val="both"/>
        <w:rPr>
          <w:highlight w:val="lightGray"/>
        </w:rPr>
      </w:pPr>
      <w:r w:rsidRPr="006A139A">
        <w:rPr>
          <w:highlight w:val="lightGray"/>
        </w:rPr>
        <w:t>#include &lt;stdio.h&gt;</w:t>
      </w:r>
    </w:p>
    <w:p w:rsidR="00794490" w:rsidRPr="006A139A" w:rsidRDefault="00794490" w:rsidP="00794490">
      <w:pPr>
        <w:ind w:left="720"/>
        <w:jc w:val="both"/>
        <w:rPr>
          <w:highlight w:val="lightGray"/>
        </w:rPr>
      </w:pPr>
      <w:r w:rsidRPr="006A139A">
        <w:rPr>
          <w:highlight w:val="lightGray"/>
        </w:rPr>
        <w:t>#include &lt;iostream.h&gt;</w:t>
      </w:r>
    </w:p>
    <w:p w:rsidR="00794490" w:rsidRPr="006A139A" w:rsidRDefault="00794490" w:rsidP="00794490">
      <w:pPr>
        <w:ind w:left="720"/>
        <w:jc w:val="both"/>
        <w:rPr>
          <w:highlight w:val="lightGray"/>
        </w:rPr>
      </w:pPr>
      <w:r w:rsidRPr="006A139A">
        <w:rPr>
          <w:highlight w:val="lightGray"/>
        </w:rPr>
        <w:t>#include &lt;conio.h&gt;</w:t>
      </w:r>
    </w:p>
    <w:p w:rsidR="00794490" w:rsidRPr="006A139A" w:rsidRDefault="00794490" w:rsidP="00794490">
      <w:pPr>
        <w:ind w:left="720"/>
        <w:jc w:val="both"/>
        <w:rPr>
          <w:highlight w:val="lightGray"/>
        </w:rPr>
      </w:pPr>
      <w:r w:rsidRPr="006A139A">
        <w:rPr>
          <w:highlight w:val="lightGray"/>
        </w:rPr>
        <w:t>int main( )</w:t>
      </w:r>
    </w:p>
    <w:p w:rsidR="00794490" w:rsidRPr="006A139A" w:rsidRDefault="00794490" w:rsidP="00794490">
      <w:pPr>
        <w:ind w:left="720"/>
        <w:jc w:val="both"/>
        <w:rPr>
          <w:highlight w:val="lightGray"/>
        </w:rPr>
      </w:pPr>
      <w:r w:rsidRPr="006A139A">
        <w:rPr>
          <w:highlight w:val="lightGray"/>
        </w:rPr>
        <w:t xml:space="preserve">  {</w:t>
      </w:r>
    </w:p>
    <w:p w:rsidR="00794490" w:rsidRPr="006A139A" w:rsidRDefault="00794490" w:rsidP="00794490">
      <w:pPr>
        <w:ind w:left="720"/>
        <w:jc w:val="both"/>
        <w:rPr>
          <w:highlight w:val="lightGray"/>
        </w:rPr>
      </w:pPr>
      <w:r w:rsidRPr="006A139A">
        <w:rPr>
          <w:highlight w:val="lightGray"/>
        </w:rPr>
        <w:t>int x = 0; // Create a local variable 'x'</w:t>
      </w:r>
    </w:p>
    <w:p w:rsidR="00794490" w:rsidRPr="006A139A" w:rsidRDefault="00794490" w:rsidP="00794490">
      <w:pPr>
        <w:ind w:left="720"/>
        <w:jc w:val="both"/>
        <w:rPr>
          <w:highlight w:val="lightGray"/>
        </w:rPr>
      </w:pPr>
      <w:r w:rsidRPr="006A139A">
        <w:rPr>
          <w:highlight w:val="lightGray"/>
        </w:rPr>
        <w:t>do</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 xml:space="preserve">  x=x+1; // Increment the variable 'x' by 1</w:t>
      </w:r>
    </w:p>
    <w:p w:rsidR="00794490" w:rsidRPr="006A139A" w:rsidRDefault="00794490" w:rsidP="00794490">
      <w:pPr>
        <w:ind w:left="720"/>
        <w:jc w:val="both"/>
        <w:rPr>
          <w:highlight w:val="lightGray"/>
        </w:rPr>
      </w:pPr>
      <w:r w:rsidRPr="006A139A">
        <w:rPr>
          <w:highlight w:val="lightGray"/>
        </w:rPr>
        <w:t xml:space="preserve">} while (x &lt; 3);  </w:t>
      </w:r>
    </w:p>
    <w:p w:rsidR="00794490" w:rsidRPr="006A139A" w:rsidRDefault="00794490" w:rsidP="00794490">
      <w:pPr>
        <w:ind w:left="720"/>
        <w:jc w:val="both"/>
        <w:rPr>
          <w:highlight w:val="lightGray"/>
        </w:rPr>
      </w:pPr>
      <w:r w:rsidRPr="006A139A">
        <w:rPr>
          <w:highlight w:val="lightGray"/>
        </w:rPr>
        <w:t>return 0;</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jc w:val="both"/>
        <w:rPr>
          <w:b/>
        </w:rPr>
      </w:pPr>
      <w:r w:rsidRPr="006A139A">
        <w:rPr>
          <w:b/>
        </w:rPr>
        <w:t>A more advanced example</w:t>
      </w:r>
    </w:p>
    <w:p w:rsidR="00794490" w:rsidRPr="006A139A" w:rsidRDefault="00794490" w:rsidP="00794490">
      <w:pPr>
        <w:jc w:val="both"/>
      </w:pPr>
      <w:r w:rsidRPr="006A139A">
        <w:t>Following loop reads marks until a valid mark is entered:</w:t>
      </w:r>
    </w:p>
    <w:p w:rsidR="00794490" w:rsidRPr="006A139A" w:rsidRDefault="00794490" w:rsidP="00794490">
      <w:pPr>
        <w:jc w:val="both"/>
      </w:pPr>
    </w:p>
    <w:p w:rsidR="00794490" w:rsidRPr="006A139A" w:rsidRDefault="00794490" w:rsidP="00794490">
      <w:pPr>
        <w:ind w:left="720"/>
        <w:jc w:val="both"/>
        <w:rPr>
          <w:highlight w:val="lightGray"/>
        </w:rPr>
      </w:pPr>
      <w:r w:rsidRPr="006A139A">
        <w:rPr>
          <w:highlight w:val="lightGray"/>
        </w:rPr>
        <w:t>#include &lt;stdio.h&gt;</w:t>
      </w:r>
    </w:p>
    <w:p w:rsidR="00794490" w:rsidRPr="006A139A" w:rsidRDefault="00794490" w:rsidP="00794490">
      <w:pPr>
        <w:ind w:left="720"/>
        <w:jc w:val="both"/>
        <w:rPr>
          <w:highlight w:val="lightGray"/>
        </w:rPr>
      </w:pPr>
      <w:r w:rsidRPr="006A139A">
        <w:rPr>
          <w:highlight w:val="lightGray"/>
        </w:rPr>
        <w:t>#include &lt;iostream.h&gt;</w:t>
      </w:r>
    </w:p>
    <w:p w:rsidR="00794490" w:rsidRPr="006A139A" w:rsidRDefault="00794490" w:rsidP="00794490">
      <w:pPr>
        <w:ind w:left="720"/>
        <w:jc w:val="both"/>
        <w:rPr>
          <w:highlight w:val="lightGray"/>
        </w:rPr>
      </w:pPr>
      <w:r w:rsidRPr="006A139A">
        <w:rPr>
          <w:highlight w:val="lightGray"/>
        </w:rPr>
        <w:t>#include &lt;conio.h&gt;</w:t>
      </w:r>
    </w:p>
    <w:p w:rsidR="00794490" w:rsidRPr="006A139A" w:rsidRDefault="00794490" w:rsidP="00794490">
      <w:pPr>
        <w:ind w:left="720"/>
        <w:jc w:val="both"/>
        <w:rPr>
          <w:highlight w:val="lightGray"/>
        </w:rPr>
      </w:pPr>
      <w:r w:rsidRPr="006A139A">
        <w:rPr>
          <w:highlight w:val="lightGray"/>
        </w:rPr>
        <w:lastRenderedPageBreak/>
        <w:t>int main( )</w:t>
      </w:r>
    </w:p>
    <w:p w:rsidR="00794490" w:rsidRPr="006A139A" w:rsidRDefault="00794490" w:rsidP="00794490">
      <w:pPr>
        <w:ind w:left="720"/>
        <w:jc w:val="both"/>
        <w:rPr>
          <w:highlight w:val="lightGray"/>
        </w:rPr>
      </w:pPr>
      <w:r w:rsidRPr="006A139A">
        <w:rPr>
          <w:highlight w:val="lightGray"/>
        </w:rPr>
        <w:t xml:space="preserve">  {</w:t>
      </w:r>
    </w:p>
    <w:p w:rsidR="00794490" w:rsidRPr="006A139A" w:rsidRDefault="00794490" w:rsidP="00794490">
      <w:pPr>
        <w:ind w:left="720"/>
        <w:jc w:val="both"/>
        <w:rPr>
          <w:highlight w:val="lightGray"/>
        </w:rPr>
      </w:pPr>
      <w:r w:rsidRPr="006A139A">
        <w:rPr>
          <w:highlight w:val="lightGray"/>
        </w:rPr>
        <w:t>do</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ind w:left="720"/>
        <w:jc w:val="both"/>
        <w:rPr>
          <w:highlight w:val="lightGray"/>
        </w:rPr>
      </w:pPr>
      <w:r w:rsidRPr="006A139A">
        <w:rPr>
          <w:highlight w:val="lightGray"/>
        </w:rPr>
        <w:t>cout&lt;&lt; "Please enter a mark: ";</w:t>
      </w:r>
    </w:p>
    <w:p w:rsidR="00794490" w:rsidRPr="006A139A" w:rsidRDefault="00794490" w:rsidP="00794490">
      <w:pPr>
        <w:ind w:left="720"/>
        <w:jc w:val="both"/>
        <w:rPr>
          <w:highlight w:val="lightGray"/>
        </w:rPr>
      </w:pPr>
      <w:r w:rsidRPr="006A139A">
        <w:rPr>
          <w:highlight w:val="lightGray"/>
        </w:rPr>
        <w:t>cin&gt;&gt; mark;</w:t>
      </w:r>
    </w:p>
    <w:p w:rsidR="00794490" w:rsidRPr="006A139A" w:rsidRDefault="00794490" w:rsidP="00794490">
      <w:pPr>
        <w:ind w:left="720"/>
        <w:jc w:val="both"/>
        <w:rPr>
          <w:highlight w:val="lightGray"/>
        </w:rPr>
      </w:pPr>
      <w:r w:rsidRPr="006A139A">
        <w:rPr>
          <w:highlight w:val="lightGray"/>
        </w:rPr>
        <w:t>if (mark &lt; 0 || mark &gt; 100)</w:t>
      </w:r>
    </w:p>
    <w:p w:rsidR="00794490" w:rsidRPr="006A139A" w:rsidRDefault="00794490" w:rsidP="00794490">
      <w:pPr>
        <w:ind w:left="720"/>
        <w:jc w:val="both"/>
        <w:rPr>
          <w:highlight w:val="lightGray"/>
        </w:rPr>
      </w:pPr>
      <w:r w:rsidRPr="006A139A">
        <w:rPr>
          <w:highlight w:val="lightGray"/>
        </w:rPr>
        <w:t>cout&lt;&lt; "Invalid mark. Try again.  " &lt;&lt;endl&lt;&lt;endl;</w:t>
      </w:r>
    </w:p>
    <w:p w:rsidR="00794490" w:rsidRPr="006A139A" w:rsidRDefault="00794490" w:rsidP="00794490">
      <w:pPr>
        <w:ind w:left="720"/>
        <w:jc w:val="both"/>
        <w:rPr>
          <w:highlight w:val="lightGray"/>
        </w:rPr>
      </w:pPr>
      <w:r w:rsidRPr="006A139A">
        <w:rPr>
          <w:highlight w:val="lightGray"/>
        </w:rPr>
        <w:t>}while (mark &lt; 0 || mark &gt; 100);</w:t>
      </w:r>
    </w:p>
    <w:p w:rsidR="00794490" w:rsidRPr="006A139A" w:rsidRDefault="00794490" w:rsidP="00794490">
      <w:pPr>
        <w:ind w:left="720"/>
        <w:jc w:val="both"/>
        <w:rPr>
          <w:highlight w:val="lightGray"/>
        </w:rPr>
      </w:pPr>
      <w:r w:rsidRPr="006A139A">
        <w:rPr>
          <w:highlight w:val="lightGray"/>
        </w:rPr>
        <w:t>Return 0;</w:t>
      </w:r>
    </w:p>
    <w:p w:rsidR="00794490" w:rsidRPr="006A139A" w:rsidRDefault="00794490" w:rsidP="00794490">
      <w:pPr>
        <w:ind w:left="720"/>
        <w:jc w:val="both"/>
        <w:rPr>
          <w:highlight w:val="lightGray"/>
        </w:rPr>
      </w:pPr>
      <w:r w:rsidRPr="006A139A">
        <w:rPr>
          <w:highlight w:val="lightGray"/>
        </w:rPr>
        <w:t>}</w:t>
      </w:r>
    </w:p>
    <w:p w:rsidR="00794490" w:rsidRPr="006A139A" w:rsidRDefault="00794490" w:rsidP="00794490">
      <w:pPr>
        <w:jc w:val="both"/>
      </w:pPr>
      <w:r w:rsidRPr="006A139A">
        <w:t>The following C++ code shows a count-controlled Do-while statement:</w:t>
      </w:r>
    </w:p>
    <w:p w:rsidR="00794490" w:rsidRPr="006A139A" w:rsidRDefault="00794490" w:rsidP="00794490">
      <w:pPr>
        <w:jc w:val="both"/>
      </w:pPr>
    </w:p>
    <w:p w:rsidR="00794490" w:rsidRPr="006A139A" w:rsidRDefault="00794490" w:rsidP="00794490">
      <w:pPr>
        <w:ind w:left="720"/>
        <w:jc w:val="both"/>
        <w:rPr>
          <w:highlight w:val="lightGray"/>
        </w:rPr>
      </w:pPr>
      <w:r w:rsidRPr="006A139A">
        <w:rPr>
          <w:highlight w:val="lightGray"/>
        </w:rPr>
        <w:t>sum = 0;</w:t>
      </w:r>
    </w:p>
    <w:p w:rsidR="00794490" w:rsidRPr="006A139A" w:rsidRDefault="00794490" w:rsidP="00794490">
      <w:pPr>
        <w:ind w:left="720"/>
        <w:jc w:val="both"/>
        <w:rPr>
          <w:highlight w:val="lightGray"/>
        </w:rPr>
      </w:pPr>
      <w:r w:rsidRPr="006A139A">
        <w:rPr>
          <w:highlight w:val="lightGray"/>
        </w:rPr>
        <w:tab/>
        <w:t>counter = 0;</w:t>
      </w:r>
    </w:p>
    <w:p w:rsidR="00794490" w:rsidRPr="006A139A" w:rsidRDefault="00794490" w:rsidP="00794490">
      <w:pPr>
        <w:ind w:left="720"/>
        <w:jc w:val="both"/>
        <w:rPr>
          <w:highlight w:val="lightGray"/>
        </w:rPr>
      </w:pPr>
      <w:r w:rsidRPr="006A139A">
        <w:rPr>
          <w:highlight w:val="lightGray"/>
        </w:rPr>
        <w:tab/>
        <w:t>do</w:t>
      </w:r>
    </w:p>
    <w:p w:rsidR="00794490" w:rsidRPr="006A139A" w:rsidRDefault="00794490" w:rsidP="00794490">
      <w:pPr>
        <w:ind w:left="720"/>
        <w:jc w:val="both"/>
        <w:rPr>
          <w:highlight w:val="lightGray"/>
        </w:rPr>
      </w:pPr>
      <w:r w:rsidRPr="006A139A">
        <w:rPr>
          <w:highlight w:val="lightGray"/>
        </w:rPr>
        <w:tab/>
        <w:t>{</w:t>
      </w:r>
    </w:p>
    <w:p w:rsidR="00794490" w:rsidRPr="006A139A" w:rsidRDefault="00794490" w:rsidP="00794490">
      <w:pPr>
        <w:ind w:left="720"/>
        <w:jc w:val="both"/>
        <w:rPr>
          <w:highlight w:val="lightGray"/>
        </w:rPr>
      </w:pPr>
      <w:r w:rsidRPr="006A139A">
        <w:rPr>
          <w:highlight w:val="lightGray"/>
        </w:rPr>
        <w:tab/>
        <w:t>cout&lt;&lt; "Please enter a mark: ";</w:t>
      </w:r>
    </w:p>
    <w:p w:rsidR="00794490" w:rsidRPr="006A139A" w:rsidRDefault="00794490" w:rsidP="00794490">
      <w:pPr>
        <w:ind w:left="720"/>
        <w:jc w:val="both"/>
        <w:rPr>
          <w:highlight w:val="lightGray"/>
        </w:rPr>
      </w:pPr>
      <w:r w:rsidRPr="006A139A">
        <w:rPr>
          <w:highlight w:val="lightGray"/>
        </w:rPr>
        <w:tab/>
        <w:t>cin&gt;&gt; mark;</w:t>
      </w:r>
    </w:p>
    <w:p w:rsidR="00794490" w:rsidRPr="006A139A" w:rsidRDefault="00794490" w:rsidP="00794490">
      <w:pPr>
        <w:ind w:left="720"/>
        <w:jc w:val="both"/>
        <w:rPr>
          <w:highlight w:val="lightGray"/>
        </w:rPr>
      </w:pPr>
      <w:r w:rsidRPr="006A139A">
        <w:rPr>
          <w:highlight w:val="lightGray"/>
        </w:rPr>
        <w:tab/>
        <w:t>sum = sum + mark;</w:t>
      </w:r>
    </w:p>
    <w:p w:rsidR="00794490" w:rsidRPr="006A139A" w:rsidRDefault="00794490" w:rsidP="00794490">
      <w:pPr>
        <w:ind w:left="720"/>
        <w:jc w:val="both"/>
        <w:rPr>
          <w:highlight w:val="lightGray"/>
        </w:rPr>
      </w:pPr>
      <w:r w:rsidRPr="006A139A">
        <w:rPr>
          <w:highlight w:val="lightGray"/>
        </w:rPr>
        <w:tab/>
        <w:t>counter++;</w:t>
      </w:r>
    </w:p>
    <w:p w:rsidR="00794490" w:rsidRPr="006A139A" w:rsidRDefault="00794490" w:rsidP="00794490">
      <w:pPr>
        <w:ind w:left="720"/>
        <w:jc w:val="both"/>
        <w:rPr>
          <w:highlight w:val="lightGray"/>
        </w:rPr>
      </w:pPr>
      <w:r w:rsidRPr="006A139A">
        <w:rPr>
          <w:highlight w:val="lightGray"/>
        </w:rPr>
        <w:tab/>
        <w:t>} while (counter &lt; 10);</w:t>
      </w:r>
    </w:p>
    <w:p w:rsidR="00794490" w:rsidRPr="006A139A" w:rsidRDefault="00794490" w:rsidP="00794490">
      <w:pPr>
        <w:ind w:left="720"/>
        <w:jc w:val="both"/>
      </w:pPr>
      <w:r w:rsidRPr="006A139A">
        <w:rPr>
          <w:highlight w:val="lightGray"/>
        </w:rPr>
        <w:tab/>
        <w:t>cout&lt;&lt; "The average of the marks entered is " &lt;&lt; sum/counter &lt;&lt;endl;</w:t>
      </w:r>
    </w:p>
    <w:p w:rsidR="00794490" w:rsidRPr="006A139A" w:rsidRDefault="00794490" w:rsidP="00794490">
      <w:pPr>
        <w:ind w:left="720"/>
        <w:jc w:val="both"/>
        <w:rPr>
          <w:sz w:val="24"/>
          <w:szCs w:val="24"/>
        </w:rPr>
      </w:pPr>
    </w:p>
    <w:p w:rsidR="00794490" w:rsidRPr="006A139A" w:rsidRDefault="00794490" w:rsidP="00794490">
      <w:pPr>
        <w:pStyle w:val="Heading1"/>
        <w:spacing w:before="240" w:after="60" w:line="240" w:lineRule="atLeast"/>
        <w:jc w:val="both"/>
      </w:pPr>
      <w:bookmarkStart w:id="949" w:name="_Toc365472310"/>
      <w:bookmarkEnd w:id="940"/>
      <w:bookmarkEnd w:id="941"/>
      <w:r w:rsidRPr="006A139A">
        <w:t>Procedure &amp; Tools</w:t>
      </w:r>
      <w:bookmarkStart w:id="950" w:name="_Toc358383807"/>
      <w:bookmarkStart w:id="951" w:name="_Toc358384133"/>
      <w:bookmarkEnd w:id="949"/>
    </w:p>
    <w:p w:rsidR="00794490" w:rsidRPr="006A139A" w:rsidRDefault="00794490" w:rsidP="00794490">
      <w:pPr>
        <w:pStyle w:val="Heading3"/>
        <w:jc w:val="both"/>
        <w:rPr>
          <w:i/>
        </w:rPr>
      </w:pPr>
      <w:bookmarkStart w:id="952" w:name="_Toc362868903"/>
      <w:bookmarkStart w:id="953" w:name="_Toc365158841"/>
      <w:bookmarkStart w:id="954" w:name="_Toc365472312"/>
      <w:r w:rsidRPr="006A139A">
        <w:t>Visual Studio 2013.</w:t>
      </w:r>
      <w:bookmarkEnd w:id="952"/>
      <w:bookmarkEnd w:id="953"/>
      <w:bookmarkEnd w:id="954"/>
    </w:p>
    <w:p w:rsidR="00794490" w:rsidRPr="006A139A" w:rsidRDefault="00794490" w:rsidP="00794490">
      <w:pPr>
        <w:jc w:val="both"/>
      </w:pPr>
    </w:p>
    <w:p w:rsidR="00794490" w:rsidRPr="006A139A" w:rsidRDefault="00794490" w:rsidP="00794490">
      <w:pPr>
        <w:pStyle w:val="Heading1"/>
        <w:spacing w:before="240" w:after="60" w:line="240" w:lineRule="atLeast"/>
        <w:jc w:val="both"/>
      </w:pPr>
      <w:bookmarkStart w:id="955" w:name="_Toc365472322"/>
      <w:bookmarkEnd w:id="950"/>
      <w:bookmarkEnd w:id="951"/>
      <w:r w:rsidRPr="006A139A">
        <w:t>Practice Tasks</w:t>
      </w:r>
      <w:bookmarkEnd w:id="955"/>
      <w:r w:rsidRPr="006A139A">
        <w:t xml:space="preserve">        [Expected time = 2.5 hours]</w:t>
      </w:r>
    </w:p>
    <w:p w:rsidR="00794490" w:rsidRPr="006A139A" w:rsidRDefault="00794490" w:rsidP="00794490">
      <w:pPr>
        <w:jc w:val="both"/>
      </w:pPr>
      <w:r w:rsidRPr="006A139A">
        <w:t xml:space="preserve">This section will provide more practice exercises which you need to finish during the lab. You need to finish the tasks in the required time. </w:t>
      </w:r>
    </w:p>
    <w:p w:rsidR="00794490" w:rsidRPr="006A139A" w:rsidRDefault="00794490" w:rsidP="00794490"/>
    <w:p w:rsidR="00794490" w:rsidRPr="006A139A" w:rsidRDefault="00794490" w:rsidP="00794490">
      <w:pPr>
        <w:pStyle w:val="Heading2"/>
        <w:numPr>
          <w:ilvl w:val="1"/>
          <w:numId w:val="0"/>
        </w:numPr>
        <w:spacing w:before="240" w:after="60" w:line="240" w:lineRule="atLeast"/>
        <w:rPr>
          <w:sz w:val="24"/>
          <w:szCs w:val="24"/>
        </w:rPr>
      </w:pPr>
      <w:bookmarkStart w:id="956" w:name="_Toc360194087"/>
      <w:bookmarkStart w:id="957" w:name="_Toc365472323"/>
      <w:r w:rsidRPr="006A139A">
        <w:rPr>
          <w:sz w:val="24"/>
          <w:szCs w:val="24"/>
        </w:rPr>
        <w:t>Practice Task 1</w:t>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bookmarkEnd w:id="956"/>
      <w:bookmarkEnd w:id="957"/>
    </w:p>
    <w:p w:rsidR="00794490" w:rsidRPr="006A139A" w:rsidRDefault="00794490" w:rsidP="00794490">
      <w:pPr>
        <w:rPr>
          <w:rFonts w:eastAsia="Courier New"/>
          <w:sz w:val="24"/>
          <w:szCs w:val="24"/>
        </w:rPr>
      </w:pPr>
      <w:bookmarkStart w:id="958" w:name="_Toc360194088"/>
      <w:r w:rsidRPr="006A139A">
        <w:rPr>
          <w:rFonts w:eastAsia="Courier New"/>
          <w:sz w:val="24"/>
          <w:szCs w:val="24"/>
        </w:rPr>
        <w:t>Write a program to enter the numbers till the user wants and at the end it should display the count of positive, negative and zeros entered. (use do while)</w:t>
      </w:r>
    </w:p>
    <w:p w:rsidR="00794490" w:rsidRPr="006A139A" w:rsidRDefault="00794490" w:rsidP="00794490">
      <w:pPr>
        <w:pStyle w:val="Heading2"/>
        <w:numPr>
          <w:ilvl w:val="1"/>
          <w:numId w:val="0"/>
        </w:numPr>
        <w:spacing w:before="240" w:after="60" w:line="240" w:lineRule="atLeast"/>
        <w:rPr>
          <w:sz w:val="24"/>
          <w:szCs w:val="24"/>
        </w:rPr>
      </w:pPr>
      <w:bookmarkStart w:id="959" w:name="_Toc365472324"/>
      <w:r w:rsidRPr="006A139A">
        <w:rPr>
          <w:sz w:val="24"/>
          <w:szCs w:val="24"/>
        </w:rPr>
        <w:t>Practice Task 2</w:t>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bookmarkEnd w:id="958"/>
      <w:bookmarkEnd w:id="959"/>
    </w:p>
    <w:p w:rsidR="00794490" w:rsidRPr="006A139A" w:rsidRDefault="00794490" w:rsidP="00794490">
      <w:pPr>
        <w:jc w:val="both"/>
        <w:rPr>
          <w:rFonts w:eastAsia="Cambria"/>
          <w:color w:val="000000"/>
          <w:sz w:val="24"/>
          <w:szCs w:val="24"/>
          <w:shd w:val="clear" w:color="auto" w:fill="FFFFFF"/>
        </w:rPr>
      </w:pPr>
      <w:r w:rsidRPr="006A139A">
        <w:rPr>
          <w:rFonts w:eastAsia="Cambria"/>
          <w:color w:val="000000"/>
          <w:sz w:val="24"/>
          <w:szCs w:val="24"/>
          <w:shd w:val="clear" w:color="auto" w:fill="FFFFFF"/>
        </w:rPr>
        <w:t xml:space="preserve">Write a C++ program that asks user for two numbers x and y. Write a program to find the value of one number raised to the power of another. </w:t>
      </w:r>
    </w:p>
    <w:p w:rsidR="00794490" w:rsidRPr="006A139A" w:rsidRDefault="00794490" w:rsidP="00794490">
      <w:pPr>
        <w:jc w:val="both"/>
        <w:rPr>
          <w:rFonts w:eastAsia="Cambria"/>
          <w:color w:val="000000"/>
          <w:sz w:val="24"/>
          <w:szCs w:val="24"/>
          <w:shd w:val="clear" w:color="auto" w:fill="FFFFFF"/>
        </w:rPr>
      </w:pPr>
      <w:r w:rsidRPr="006A139A">
        <w:rPr>
          <w:sz w:val="24"/>
          <w:szCs w:val="24"/>
        </w:rPr>
        <w:t xml:space="preserve">Put program in a </w:t>
      </w:r>
      <w:r w:rsidRPr="006A139A">
        <w:rPr>
          <w:b/>
          <w:sz w:val="24"/>
          <w:szCs w:val="24"/>
        </w:rPr>
        <w:t>do-while loop.</w:t>
      </w:r>
      <w:r w:rsidRPr="006A139A">
        <w:rPr>
          <w:sz w:val="24"/>
          <w:szCs w:val="24"/>
        </w:rPr>
        <w:t xml:space="preserve"> Once the program gives the output, the user will see another message “Do you want to continue again [Y/N]”, if user enters ‘Y’ or ‘y’, the program will execute again, however, on pressing any key other than ‘Y’ or ‘y’, the program will terminate.</w:t>
      </w:r>
    </w:p>
    <w:p w:rsidR="00794490" w:rsidRPr="006A139A" w:rsidRDefault="00794490" w:rsidP="00794490">
      <w:pPr>
        <w:pStyle w:val="Heading2"/>
        <w:numPr>
          <w:ilvl w:val="1"/>
          <w:numId w:val="0"/>
        </w:numPr>
        <w:spacing w:before="240" w:after="60" w:line="240" w:lineRule="atLeast"/>
        <w:rPr>
          <w:sz w:val="24"/>
          <w:szCs w:val="24"/>
        </w:rPr>
      </w:pPr>
      <w:bookmarkStart w:id="960" w:name="_Toc360194089"/>
      <w:bookmarkStart w:id="961" w:name="_Toc365472325"/>
      <w:r w:rsidRPr="006A139A">
        <w:rPr>
          <w:sz w:val="24"/>
          <w:szCs w:val="24"/>
        </w:rPr>
        <w:t>Practice Task 3</w:t>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bookmarkEnd w:id="960"/>
      <w:bookmarkEnd w:id="961"/>
    </w:p>
    <w:p w:rsidR="00794490" w:rsidRPr="006A139A" w:rsidRDefault="00794490" w:rsidP="00794490">
      <w:pPr>
        <w:rPr>
          <w:sz w:val="24"/>
          <w:szCs w:val="24"/>
        </w:rPr>
      </w:pPr>
    </w:p>
    <w:p w:rsidR="00794490" w:rsidRPr="006A139A" w:rsidRDefault="00794490" w:rsidP="00794490">
      <w:pPr>
        <w:rPr>
          <w:sz w:val="24"/>
          <w:szCs w:val="24"/>
        </w:rPr>
      </w:pPr>
      <w:r w:rsidRPr="006A139A">
        <w:rPr>
          <w:sz w:val="24"/>
          <w:szCs w:val="24"/>
        </w:rPr>
        <w:t>Write a program to enter the numbers till the user wants and at the end it should display the maximum and minimum number entered.</w:t>
      </w:r>
    </w:p>
    <w:p w:rsidR="00644A51" w:rsidRDefault="00644A51" w:rsidP="00794490">
      <w:pPr>
        <w:pStyle w:val="Heading2"/>
        <w:numPr>
          <w:ilvl w:val="1"/>
          <w:numId w:val="0"/>
        </w:numPr>
        <w:spacing w:before="240" w:after="60" w:line="240" w:lineRule="atLeast"/>
        <w:rPr>
          <w:sz w:val="24"/>
          <w:szCs w:val="24"/>
        </w:rPr>
      </w:pPr>
      <w:bookmarkStart w:id="962" w:name="_Toc360194090"/>
      <w:bookmarkStart w:id="963" w:name="_Toc365472326"/>
    </w:p>
    <w:p w:rsidR="00794490" w:rsidRPr="006A139A" w:rsidRDefault="00794490" w:rsidP="00794490">
      <w:pPr>
        <w:pStyle w:val="Heading2"/>
        <w:numPr>
          <w:ilvl w:val="1"/>
          <w:numId w:val="0"/>
        </w:numPr>
        <w:spacing w:before="240" w:after="60" w:line="240" w:lineRule="atLeast"/>
        <w:rPr>
          <w:sz w:val="24"/>
          <w:szCs w:val="24"/>
        </w:rPr>
      </w:pPr>
      <w:r w:rsidRPr="006A139A">
        <w:rPr>
          <w:sz w:val="24"/>
          <w:szCs w:val="24"/>
        </w:rPr>
        <w:t>Practice Task 4</w:t>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bookmarkEnd w:id="962"/>
      <w:bookmarkEnd w:id="963"/>
    </w:p>
    <w:p w:rsidR="00794490" w:rsidRDefault="00794490" w:rsidP="00794490">
      <w:pPr>
        <w:rPr>
          <w:sz w:val="24"/>
          <w:szCs w:val="24"/>
        </w:rPr>
      </w:pPr>
    </w:p>
    <w:p w:rsidR="00794490" w:rsidRDefault="00794490" w:rsidP="00794490">
      <w:pPr>
        <w:rPr>
          <w:sz w:val="24"/>
          <w:szCs w:val="24"/>
        </w:rPr>
      </w:pPr>
      <w:r w:rsidRPr="00F202C7">
        <w:rPr>
          <w:sz w:val="24"/>
          <w:szCs w:val="24"/>
        </w:rPr>
        <w:t>Write a program to print Fibonacci series of n terms where n is input by user :</w:t>
      </w:r>
    </w:p>
    <w:p w:rsidR="00794490" w:rsidRPr="006A139A" w:rsidRDefault="00794490" w:rsidP="00794490">
      <w:pPr>
        <w:rPr>
          <w:b/>
          <w:sz w:val="24"/>
          <w:szCs w:val="24"/>
        </w:rPr>
      </w:pPr>
      <w:r w:rsidRPr="00F202C7">
        <w:rPr>
          <w:sz w:val="24"/>
          <w:szCs w:val="24"/>
        </w:rPr>
        <w:t xml:space="preserve"> 0 1 1 2 3 5 8 13 24 .....</w:t>
      </w:r>
    </w:p>
    <w:p w:rsidR="00794490" w:rsidRPr="006A139A" w:rsidRDefault="00794490" w:rsidP="00794490">
      <w:pPr>
        <w:pStyle w:val="Heading2"/>
        <w:numPr>
          <w:ilvl w:val="1"/>
          <w:numId w:val="0"/>
        </w:numPr>
        <w:spacing w:before="240" w:after="60" w:line="240" w:lineRule="atLeast"/>
        <w:rPr>
          <w:sz w:val="24"/>
          <w:szCs w:val="24"/>
        </w:rPr>
      </w:pPr>
      <w:bookmarkStart w:id="964" w:name="_Toc360194092"/>
      <w:bookmarkStart w:id="965" w:name="_Toc365472327"/>
      <w:r w:rsidRPr="006A139A">
        <w:rPr>
          <w:sz w:val="24"/>
          <w:szCs w:val="24"/>
        </w:rPr>
        <w:t xml:space="preserve">Practice Task </w:t>
      </w:r>
      <w:bookmarkEnd w:id="964"/>
      <w:r w:rsidRPr="006A139A">
        <w:rPr>
          <w:sz w:val="24"/>
          <w:szCs w:val="24"/>
        </w:rPr>
        <w:t>5</w:t>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r w:rsidRPr="006A139A">
        <w:rPr>
          <w:sz w:val="24"/>
          <w:szCs w:val="24"/>
        </w:rPr>
        <w:tab/>
      </w:r>
      <w:bookmarkEnd w:id="965"/>
    </w:p>
    <w:p w:rsidR="00794490" w:rsidRPr="003B0E70" w:rsidRDefault="00794490" w:rsidP="00794490">
      <w:pPr>
        <w:jc w:val="both"/>
        <w:rPr>
          <w:sz w:val="24"/>
          <w:szCs w:val="24"/>
        </w:rPr>
      </w:pPr>
      <w:r w:rsidRPr="006A139A">
        <w:rPr>
          <w:sz w:val="24"/>
          <w:szCs w:val="24"/>
        </w:rPr>
        <w:t xml:space="preserve">Write a </w:t>
      </w:r>
      <w:r>
        <w:rPr>
          <w:sz w:val="24"/>
          <w:szCs w:val="24"/>
        </w:rPr>
        <w:t>program that c</w:t>
      </w:r>
      <w:r w:rsidRPr="003B0E70">
        <w:rPr>
          <w:sz w:val="24"/>
          <w:szCs w:val="24"/>
        </w:rPr>
        <w:t>ompute</w:t>
      </w:r>
      <w:r>
        <w:rPr>
          <w:sz w:val="24"/>
          <w:szCs w:val="24"/>
        </w:rPr>
        <w:t>s</w:t>
      </w:r>
      <w:r w:rsidRPr="003B0E70">
        <w:rPr>
          <w:sz w:val="24"/>
          <w:szCs w:val="24"/>
        </w:rPr>
        <w:t xml:space="preserve"> the natural logarithm of 2, by adding up to n terms in the series</w:t>
      </w:r>
    </w:p>
    <w:p w:rsidR="00794490" w:rsidRPr="003B0E70" w:rsidRDefault="00794490" w:rsidP="00794490">
      <w:pPr>
        <w:jc w:val="both"/>
        <w:rPr>
          <w:sz w:val="24"/>
          <w:szCs w:val="24"/>
        </w:rPr>
      </w:pPr>
      <w:r w:rsidRPr="003B0E70">
        <w:rPr>
          <w:sz w:val="24"/>
          <w:szCs w:val="24"/>
        </w:rPr>
        <w:t>1 - 1/2 + 1/3 - 1/4 + 1/5 -... 1/n</w:t>
      </w:r>
    </w:p>
    <w:p w:rsidR="00794490" w:rsidRPr="006A139A" w:rsidRDefault="00794490" w:rsidP="00794490">
      <w:pPr>
        <w:jc w:val="both"/>
        <w:rPr>
          <w:b/>
          <w:sz w:val="24"/>
          <w:szCs w:val="24"/>
        </w:rPr>
      </w:pPr>
      <w:r w:rsidRPr="003B0E70">
        <w:rPr>
          <w:sz w:val="24"/>
          <w:szCs w:val="24"/>
        </w:rPr>
        <w:t>where n is a positive integer and input by user.</w:t>
      </w:r>
    </w:p>
    <w:p w:rsidR="00794490" w:rsidRPr="006A139A" w:rsidRDefault="00794490" w:rsidP="00794490">
      <w:pPr>
        <w:pStyle w:val="ColorfulList-Accent11"/>
        <w:widowControl/>
        <w:autoSpaceDE w:val="0"/>
        <w:autoSpaceDN w:val="0"/>
        <w:adjustRightInd w:val="0"/>
        <w:spacing w:line="240" w:lineRule="auto"/>
        <w:ind w:left="0"/>
        <w:jc w:val="both"/>
        <w:rPr>
          <w:sz w:val="24"/>
          <w:szCs w:val="24"/>
        </w:rPr>
      </w:pPr>
      <w:r w:rsidRPr="006A139A">
        <w:rPr>
          <w:sz w:val="24"/>
          <w:szCs w:val="24"/>
        </w:rPr>
        <w:tab/>
      </w:r>
    </w:p>
    <w:p w:rsidR="00794490" w:rsidRPr="006A139A" w:rsidRDefault="00794490" w:rsidP="00794490">
      <w:pPr>
        <w:jc w:val="both"/>
      </w:pPr>
    </w:p>
    <w:p w:rsidR="00794490" w:rsidRPr="006A139A" w:rsidRDefault="00794490" w:rsidP="00794490">
      <w:pPr>
        <w:pStyle w:val="Heading2"/>
        <w:numPr>
          <w:ilvl w:val="1"/>
          <w:numId w:val="0"/>
        </w:numPr>
        <w:spacing w:before="240" w:after="60" w:line="240" w:lineRule="atLeast"/>
        <w:jc w:val="both"/>
        <w:rPr>
          <w:sz w:val="24"/>
          <w:szCs w:val="24"/>
        </w:rPr>
      </w:pPr>
      <w:bookmarkStart w:id="966" w:name="_Toc365472328"/>
      <w:r w:rsidRPr="006A139A">
        <w:rPr>
          <w:sz w:val="24"/>
          <w:szCs w:val="24"/>
        </w:rPr>
        <w:t>Out comes</w:t>
      </w:r>
      <w:bookmarkEnd w:id="966"/>
    </w:p>
    <w:p w:rsidR="00794490" w:rsidRPr="006A139A" w:rsidRDefault="00794490" w:rsidP="00794490">
      <w:pPr>
        <w:jc w:val="both"/>
      </w:pPr>
      <w:r w:rsidRPr="006A139A">
        <w:t xml:space="preserve">The outcomes of this lab were: </w:t>
      </w:r>
    </w:p>
    <w:p w:rsidR="00794490" w:rsidRPr="006A139A" w:rsidRDefault="00794490" w:rsidP="008B4DBC">
      <w:pPr>
        <w:numPr>
          <w:ilvl w:val="0"/>
          <w:numId w:val="41"/>
        </w:numPr>
        <w:autoSpaceDE/>
        <w:autoSpaceDN/>
        <w:jc w:val="both"/>
      </w:pPr>
      <w:r w:rsidRPr="006A139A">
        <w:t>You have learnt loops control structures in C++</w:t>
      </w:r>
    </w:p>
    <w:p w:rsidR="00794490" w:rsidRPr="006A139A" w:rsidRDefault="00794490" w:rsidP="008B4DBC">
      <w:pPr>
        <w:numPr>
          <w:ilvl w:val="0"/>
          <w:numId w:val="41"/>
        </w:numPr>
        <w:autoSpaceDE/>
        <w:autoSpaceDN/>
        <w:jc w:val="both"/>
      </w:pPr>
      <w:r w:rsidRPr="006A139A">
        <w:t xml:space="preserve">You have learned different scenarios to use while, and do-while loops </w:t>
      </w:r>
    </w:p>
    <w:p w:rsidR="00794490" w:rsidRDefault="00794490" w:rsidP="008B4DBC">
      <w:pPr>
        <w:numPr>
          <w:ilvl w:val="0"/>
          <w:numId w:val="41"/>
        </w:numPr>
        <w:autoSpaceDE/>
        <w:autoSpaceDN/>
        <w:jc w:val="both"/>
      </w:pPr>
      <w:r w:rsidRPr="006A139A">
        <w:t xml:space="preserve">You have practiced different tasks how to use loops. </w:t>
      </w:r>
    </w:p>
    <w:p w:rsidR="00794490" w:rsidRDefault="00794490" w:rsidP="00794490">
      <w:pPr>
        <w:ind w:left="720"/>
        <w:jc w:val="both"/>
      </w:pPr>
    </w:p>
    <w:p w:rsidR="00794490" w:rsidRDefault="00794490" w:rsidP="00794490">
      <w:pPr>
        <w:ind w:left="720"/>
        <w:jc w:val="both"/>
      </w:pPr>
    </w:p>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794490" w:rsidRDefault="00794490" w:rsidP="00794490"/>
    <w:p w:rsidR="00644A51" w:rsidRDefault="00644A51" w:rsidP="00794490">
      <w:pPr>
        <w:pStyle w:val="Title"/>
      </w:pPr>
    </w:p>
    <w:p w:rsidR="00644A51" w:rsidRDefault="00644A51" w:rsidP="00794490">
      <w:pPr>
        <w:pStyle w:val="Title"/>
      </w:pPr>
    </w:p>
    <w:p w:rsidR="00644A51" w:rsidRDefault="00644A51" w:rsidP="00794490">
      <w:pPr>
        <w:pStyle w:val="Title"/>
      </w:pPr>
    </w:p>
    <w:p w:rsidR="00644A51" w:rsidRDefault="00644A51" w:rsidP="00794490">
      <w:pPr>
        <w:pStyle w:val="Title"/>
      </w:pPr>
    </w:p>
    <w:p w:rsidR="00644A51" w:rsidRDefault="00644A51" w:rsidP="00794490">
      <w:pPr>
        <w:pStyle w:val="Title"/>
      </w:pPr>
    </w:p>
    <w:p w:rsidR="00644A51" w:rsidRDefault="00644A51" w:rsidP="00794490">
      <w:pPr>
        <w:pStyle w:val="Title"/>
      </w:pPr>
    </w:p>
    <w:p w:rsidR="00644A51" w:rsidRDefault="00644A51" w:rsidP="00794490">
      <w:pPr>
        <w:pStyle w:val="Title"/>
      </w:pPr>
    </w:p>
    <w:p w:rsidR="00794490" w:rsidRDefault="00E84B26" w:rsidP="00794490">
      <w:pPr>
        <w:pStyle w:val="Title"/>
      </w:pPr>
      <w:r>
        <w:lastRenderedPageBreak/>
        <w:t>LAB No. 13</w:t>
      </w:r>
    </w:p>
    <w:p w:rsidR="00794490" w:rsidRDefault="00794490" w:rsidP="00794490">
      <w:pPr>
        <w:pStyle w:val="Title"/>
      </w:pPr>
      <w:r w:rsidRPr="0027145A">
        <w:t>Functions</w:t>
      </w:r>
    </w:p>
    <w:p w:rsidR="00794490" w:rsidRPr="008933BB" w:rsidRDefault="00794490" w:rsidP="00794490">
      <w:pPr>
        <w:pStyle w:val="Heading1"/>
        <w:jc w:val="both"/>
      </w:pPr>
      <w:r w:rsidRPr="008933BB">
        <w:t>Objectives of this lab:</w:t>
      </w:r>
    </w:p>
    <w:p w:rsidR="00794490" w:rsidRDefault="00794490" w:rsidP="008B4DBC">
      <w:pPr>
        <w:pStyle w:val="Heading3"/>
        <w:keepNext/>
        <w:widowControl/>
        <w:numPr>
          <w:ilvl w:val="0"/>
          <w:numId w:val="46"/>
        </w:numPr>
        <w:autoSpaceDE/>
        <w:autoSpaceDN/>
        <w:spacing w:before="240" w:after="60" w:line="276" w:lineRule="auto"/>
        <w:jc w:val="both"/>
      </w:pPr>
      <w:r w:rsidRPr="001D6C26">
        <w:t>To understand the Concept of functions</w:t>
      </w:r>
    </w:p>
    <w:p w:rsidR="00794490" w:rsidRDefault="00794490" w:rsidP="00794490">
      <w:pPr>
        <w:jc w:val="both"/>
        <w:rPr>
          <w:rFonts w:eastAsia="SimSun"/>
          <w:sz w:val="24"/>
          <w:szCs w:val="24"/>
          <w:lang w:eastAsia="zh-CN"/>
        </w:rPr>
      </w:pPr>
      <w:r w:rsidRPr="008933BB">
        <w:rPr>
          <w:rFonts w:eastAsia="SimSun"/>
          <w:sz w:val="24"/>
          <w:szCs w:val="24"/>
          <w:lang w:eastAsia="zh-CN"/>
        </w:rPr>
        <w:t>Let’s do an example which calls a function which prints ten asterisks (*) in line. (**********)</w:t>
      </w:r>
    </w:p>
    <w:p w:rsidR="00794490" w:rsidRPr="00DA7F2A" w:rsidRDefault="00794490" w:rsidP="00794490">
      <w:pPr>
        <w:ind w:left="720"/>
        <w:jc w:val="both"/>
        <w:rPr>
          <w:highlight w:val="lightGray"/>
        </w:rPr>
      </w:pPr>
      <w:r w:rsidRPr="00DA7F2A">
        <w:rPr>
          <w:highlight w:val="lightGray"/>
        </w:rPr>
        <w:t>#include&lt;iostream.h&gt;</w:t>
      </w:r>
    </w:p>
    <w:p w:rsidR="00794490" w:rsidRPr="00DA7F2A" w:rsidRDefault="00794490" w:rsidP="00794490">
      <w:pPr>
        <w:ind w:left="720"/>
        <w:jc w:val="both"/>
        <w:rPr>
          <w:highlight w:val="lightGray"/>
        </w:rPr>
      </w:pPr>
      <w:r w:rsidRPr="00DA7F2A">
        <w:rPr>
          <w:highlight w:val="lightGray"/>
        </w:rPr>
        <w:t>voidasteriks();</w:t>
      </w:r>
      <w:r w:rsidRPr="00DA7F2A">
        <w:rPr>
          <w:highlight w:val="lightGray"/>
        </w:rPr>
        <w:tab/>
      </w:r>
      <w:r w:rsidRPr="00DA7F2A">
        <w:rPr>
          <w:highlight w:val="lightGray"/>
        </w:rPr>
        <w:tab/>
      </w:r>
      <w:r w:rsidRPr="00DA7F2A">
        <w:rPr>
          <w:highlight w:val="lightGray"/>
        </w:rPr>
        <w:tab/>
        <w:t>// prototype declaration</w:t>
      </w:r>
    </w:p>
    <w:p w:rsidR="00794490" w:rsidRPr="00DA7F2A" w:rsidRDefault="00794490" w:rsidP="00794490">
      <w:pPr>
        <w:ind w:left="720"/>
        <w:jc w:val="both"/>
        <w:rPr>
          <w:highlight w:val="lightGray"/>
        </w:rPr>
      </w:pPr>
      <w:r w:rsidRPr="00DA7F2A">
        <w:rPr>
          <w:highlight w:val="lightGray"/>
        </w:rPr>
        <w:t>void main(){</w:t>
      </w:r>
    </w:p>
    <w:p w:rsidR="00794490" w:rsidRPr="00DA7F2A" w:rsidRDefault="00794490" w:rsidP="00794490">
      <w:pPr>
        <w:ind w:left="720"/>
        <w:jc w:val="both"/>
        <w:rPr>
          <w:highlight w:val="lightGray"/>
        </w:rPr>
      </w:pPr>
      <w:r w:rsidRPr="00DA7F2A">
        <w:rPr>
          <w:highlight w:val="lightGray"/>
        </w:rPr>
        <w:t>asteriks();</w:t>
      </w:r>
      <w:r w:rsidRPr="00DA7F2A">
        <w:rPr>
          <w:highlight w:val="lightGray"/>
        </w:rPr>
        <w:tab/>
      </w:r>
      <w:r w:rsidRPr="00DA7F2A">
        <w:rPr>
          <w:highlight w:val="lightGray"/>
        </w:rPr>
        <w:tab/>
      </w:r>
      <w:r w:rsidRPr="00DA7F2A">
        <w:rPr>
          <w:highlight w:val="lightGray"/>
        </w:rPr>
        <w:tab/>
        <w:t>// Function calling</w:t>
      </w:r>
    </w:p>
    <w:p w:rsidR="00794490" w:rsidRPr="00DA7F2A" w:rsidRDefault="00794490" w:rsidP="00794490">
      <w:pPr>
        <w:ind w:left="720"/>
        <w:jc w:val="both"/>
        <w:rPr>
          <w:highlight w:val="lightGray"/>
        </w:rPr>
      </w:pPr>
      <w:r w:rsidRPr="00DA7F2A">
        <w:rPr>
          <w:highlight w:val="lightGray"/>
        </w:rPr>
        <w:t>}</w:t>
      </w:r>
    </w:p>
    <w:p w:rsidR="00794490" w:rsidRPr="00DA7F2A" w:rsidRDefault="00794490" w:rsidP="00794490">
      <w:pPr>
        <w:ind w:left="720"/>
        <w:jc w:val="both"/>
        <w:rPr>
          <w:highlight w:val="lightGray"/>
        </w:rPr>
      </w:pPr>
      <w:r w:rsidRPr="00DA7F2A">
        <w:rPr>
          <w:highlight w:val="lightGray"/>
        </w:rPr>
        <w:t>voidasteriks(){</w:t>
      </w:r>
      <w:r w:rsidRPr="00DA7F2A">
        <w:rPr>
          <w:highlight w:val="lightGray"/>
        </w:rPr>
        <w:tab/>
      </w:r>
      <w:r w:rsidRPr="00DA7F2A">
        <w:rPr>
          <w:highlight w:val="lightGray"/>
        </w:rPr>
        <w:tab/>
      </w:r>
      <w:r w:rsidRPr="00DA7F2A">
        <w:rPr>
          <w:highlight w:val="lightGray"/>
        </w:rPr>
        <w:tab/>
        <w:t>// Function definition</w:t>
      </w:r>
    </w:p>
    <w:p w:rsidR="00794490" w:rsidRPr="00DA7F2A" w:rsidRDefault="00794490" w:rsidP="00794490">
      <w:pPr>
        <w:ind w:left="720"/>
        <w:jc w:val="both"/>
        <w:rPr>
          <w:highlight w:val="lightGray"/>
        </w:rPr>
      </w:pPr>
      <w:r w:rsidRPr="00DA7F2A">
        <w:rPr>
          <w:highlight w:val="lightGray"/>
        </w:rPr>
        <w:t>int i=0;</w:t>
      </w:r>
    </w:p>
    <w:p w:rsidR="00794490" w:rsidRPr="00DA7F2A" w:rsidRDefault="00794490" w:rsidP="00794490">
      <w:pPr>
        <w:ind w:left="720"/>
        <w:jc w:val="both"/>
        <w:rPr>
          <w:highlight w:val="lightGray"/>
        </w:rPr>
      </w:pPr>
      <w:r w:rsidRPr="00DA7F2A">
        <w:rPr>
          <w:highlight w:val="lightGray"/>
        </w:rPr>
        <w:t>for(;i&lt;10;i++)</w:t>
      </w:r>
    </w:p>
    <w:p w:rsidR="00794490" w:rsidRPr="00DA7F2A" w:rsidRDefault="00794490" w:rsidP="00794490">
      <w:pPr>
        <w:ind w:left="720"/>
        <w:jc w:val="both"/>
        <w:rPr>
          <w:highlight w:val="lightGray"/>
        </w:rPr>
      </w:pPr>
      <w:r w:rsidRPr="00DA7F2A">
        <w:rPr>
          <w:highlight w:val="lightGray"/>
        </w:rPr>
        <w:t>cout&lt;&lt;"*";</w:t>
      </w:r>
    </w:p>
    <w:p w:rsidR="00794490" w:rsidRPr="00DA7F2A" w:rsidRDefault="00794490" w:rsidP="00794490">
      <w:pPr>
        <w:ind w:left="720"/>
        <w:jc w:val="both"/>
        <w:rPr>
          <w:highlight w:val="lightGray"/>
        </w:rPr>
      </w:pPr>
      <w:r w:rsidRPr="00DA7F2A">
        <w:rPr>
          <w:highlight w:val="lightGray"/>
        </w:rPr>
        <w:t>}</w:t>
      </w:r>
    </w:p>
    <w:p w:rsidR="00794490" w:rsidRPr="008933BB" w:rsidRDefault="00794490" w:rsidP="00794490">
      <w:pPr>
        <w:jc w:val="both"/>
        <w:rPr>
          <w:b/>
          <w:sz w:val="24"/>
          <w:szCs w:val="24"/>
        </w:rPr>
      </w:pPr>
    </w:p>
    <w:p w:rsidR="00794490" w:rsidRDefault="00794490" w:rsidP="00794490">
      <w:pPr>
        <w:spacing w:before="100" w:beforeAutospacing="1" w:after="100" w:afterAutospacing="1"/>
        <w:jc w:val="both"/>
        <w:rPr>
          <w:rFonts w:eastAsia="SimSun"/>
          <w:sz w:val="24"/>
          <w:szCs w:val="24"/>
          <w:lang w:eastAsia="zh-CN"/>
        </w:rPr>
      </w:pPr>
      <w:r w:rsidRPr="00A909A4">
        <w:rPr>
          <w:rFonts w:eastAsia="SimSun"/>
          <w:sz w:val="24"/>
          <w:szCs w:val="24"/>
          <w:lang w:eastAsia="zh-CN"/>
        </w:rPr>
        <w:t xml:space="preserve">Lets go one step ahead, function asterisks (int a) with a single argument. </w:t>
      </w:r>
    </w:p>
    <w:p w:rsidR="00794490" w:rsidRPr="00A216CD" w:rsidRDefault="00794490" w:rsidP="00794490">
      <w:pPr>
        <w:ind w:left="720"/>
        <w:jc w:val="both"/>
        <w:rPr>
          <w:highlight w:val="lightGray"/>
        </w:rPr>
      </w:pPr>
      <w:r w:rsidRPr="00A216CD">
        <w:rPr>
          <w:highlight w:val="lightGray"/>
        </w:rPr>
        <w:t>#include&lt;iostream.h&gt;</w:t>
      </w:r>
    </w:p>
    <w:p w:rsidR="00794490" w:rsidRPr="00A216CD" w:rsidRDefault="00794490" w:rsidP="00794490">
      <w:pPr>
        <w:ind w:left="720"/>
        <w:jc w:val="both"/>
        <w:rPr>
          <w:highlight w:val="lightGray"/>
        </w:rPr>
      </w:pPr>
      <w:r w:rsidRPr="00A216CD">
        <w:rPr>
          <w:highlight w:val="lightGray"/>
        </w:rPr>
        <w:t>voidasteriks(int n);</w:t>
      </w:r>
      <w:r w:rsidRPr="00A216CD">
        <w:rPr>
          <w:highlight w:val="lightGray"/>
        </w:rPr>
        <w:tab/>
      </w:r>
      <w:r w:rsidRPr="00A216CD">
        <w:rPr>
          <w:highlight w:val="lightGray"/>
        </w:rPr>
        <w:tab/>
      </w:r>
      <w:r w:rsidRPr="00A216CD">
        <w:rPr>
          <w:highlight w:val="lightGray"/>
        </w:rPr>
        <w:tab/>
        <w:t>// prototype declaration</w:t>
      </w:r>
    </w:p>
    <w:p w:rsidR="00794490" w:rsidRPr="00A216CD" w:rsidRDefault="00794490" w:rsidP="00794490">
      <w:pPr>
        <w:ind w:left="720"/>
        <w:jc w:val="both"/>
        <w:rPr>
          <w:highlight w:val="lightGray"/>
        </w:rPr>
      </w:pPr>
      <w:r w:rsidRPr="00A216CD">
        <w:rPr>
          <w:highlight w:val="lightGray"/>
        </w:rPr>
        <w:t>void main(){</w:t>
      </w:r>
    </w:p>
    <w:p w:rsidR="00794490" w:rsidRPr="00A216CD" w:rsidRDefault="00794490" w:rsidP="00794490">
      <w:pPr>
        <w:ind w:left="720"/>
        <w:jc w:val="both"/>
        <w:rPr>
          <w:highlight w:val="lightGray"/>
        </w:rPr>
      </w:pPr>
      <w:r w:rsidRPr="00A216CD">
        <w:rPr>
          <w:highlight w:val="lightGray"/>
        </w:rPr>
        <w:t>asteriks(7);</w:t>
      </w:r>
      <w:r w:rsidRPr="00A216CD">
        <w:rPr>
          <w:highlight w:val="lightGray"/>
        </w:rPr>
        <w:tab/>
      </w:r>
      <w:r w:rsidRPr="00A216CD">
        <w:rPr>
          <w:highlight w:val="lightGray"/>
        </w:rPr>
        <w:tab/>
      </w:r>
      <w:r w:rsidRPr="00A216CD">
        <w:rPr>
          <w:highlight w:val="lightGray"/>
        </w:rPr>
        <w:tab/>
        <w:t>// Function calling</w:t>
      </w:r>
    </w:p>
    <w:p w:rsidR="00794490" w:rsidRPr="00A216CD" w:rsidRDefault="00794490" w:rsidP="00794490">
      <w:pPr>
        <w:ind w:left="720"/>
        <w:jc w:val="both"/>
        <w:rPr>
          <w:highlight w:val="lightGray"/>
        </w:rPr>
      </w:pPr>
      <w:r w:rsidRPr="00A216CD">
        <w:rPr>
          <w:highlight w:val="lightGray"/>
        </w:rPr>
        <w:t>}</w:t>
      </w:r>
    </w:p>
    <w:p w:rsidR="00794490" w:rsidRPr="00A216CD" w:rsidRDefault="00794490" w:rsidP="00794490">
      <w:pPr>
        <w:ind w:left="720"/>
        <w:jc w:val="both"/>
        <w:rPr>
          <w:highlight w:val="lightGray"/>
        </w:rPr>
      </w:pPr>
      <w:r w:rsidRPr="00A216CD">
        <w:rPr>
          <w:highlight w:val="lightGray"/>
        </w:rPr>
        <w:t>voidasteriks(intnum){</w:t>
      </w:r>
      <w:r w:rsidRPr="00A216CD">
        <w:rPr>
          <w:highlight w:val="lightGray"/>
        </w:rPr>
        <w:tab/>
      </w:r>
      <w:r w:rsidRPr="00A216CD">
        <w:rPr>
          <w:highlight w:val="lightGray"/>
        </w:rPr>
        <w:tab/>
      </w:r>
      <w:r w:rsidRPr="00A216CD">
        <w:rPr>
          <w:highlight w:val="lightGray"/>
        </w:rPr>
        <w:tab/>
        <w:t>// Function definition</w:t>
      </w:r>
    </w:p>
    <w:p w:rsidR="00794490" w:rsidRPr="00A216CD" w:rsidRDefault="00794490" w:rsidP="00794490">
      <w:pPr>
        <w:ind w:left="720"/>
        <w:jc w:val="both"/>
        <w:rPr>
          <w:highlight w:val="lightGray"/>
        </w:rPr>
      </w:pPr>
      <w:r w:rsidRPr="00A216CD">
        <w:rPr>
          <w:highlight w:val="lightGray"/>
        </w:rPr>
        <w:tab/>
        <w:t>int i=0;</w:t>
      </w:r>
    </w:p>
    <w:p w:rsidR="00794490" w:rsidRPr="00A216CD" w:rsidRDefault="00794490" w:rsidP="00794490">
      <w:pPr>
        <w:ind w:left="720"/>
        <w:jc w:val="both"/>
        <w:rPr>
          <w:highlight w:val="lightGray"/>
        </w:rPr>
      </w:pPr>
      <w:r w:rsidRPr="00A216CD">
        <w:rPr>
          <w:highlight w:val="lightGray"/>
        </w:rPr>
        <w:t>for(;i&lt;num;i++)</w:t>
      </w:r>
    </w:p>
    <w:p w:rsidR="00794490" w:rsidRPr="00A216CD" w:rsidRDefault="00794490" w:rsidP="00794490">
      <w:pPr>
        <w:ind w:left="720"/>
        <w:jc w:val="both"/>
        <w:rPr>
          <w:highlight w:val="lightGray"/>
        </w:rPr>
      </w:pPr>
      <w:r>
        <w:rPr>
          <w:highlight w:val="lightGray"/>
        </w:rPr>
        <w:t>cout&lt;&lt;"*"</w:t>
      </w:r>
      <w:r w:rsidRPr="00A216CD">
        <w:rPr>
          <w:highlight w:val="lightGray"/>
        </w:rPr>
        <w:t>;</w:t>
      </w:r>
    </w:p>
    <w:p w:rsidR="00794490" w:rsidRPr="00A216CD" w:rsidRDefault="00794490" w:rsidP="00794490">
      <w:pPr>
        <w:ind w:left="720"/>
        <w:jc w:val="both"/>
        <w:rPr>
          <w:highlight w:val="lightGray"/>
        </w:rPr>
      </w:pPr>
      <w:r w:rsidRPr="00A216CD">
        <w:rPr>
          <w:highlight w:val="lightGray"/>
        </w:rPr>
        <w:t>}</w:t>
      </w:r>
    </w:p>
    <w:p w:rsidR="00794490" w:rsidRDefault="00794490" w:rsidP="00794490">
      <w:pPr>
        <w:spacing w:before="100" w:beforeAutospacing="1" w:after="100" w:afterAutospacing="1"/>
        <w:contextualSpacing/>
        <w:jc w:val="both"/>
        <w:rPr>
          <w:rFonts w:eastAsia="SimSun"/>
          <w:sz w:val="24"/>
          <w:szCs w:val="24"/>
          <w:lang w:eastAsia="zh-CN"/>
        </w:rPr>
      </w:pPr>
      <w:r w:rsidRPr="00661C6F">
        <w:rPr>
          <w:rFonts w:eastAsia="SimSun"/>
          <w:sz w:val="24"/>
          <w:szCs w:val="24"/>
          <w:lang w:eastAsia="zh-CN"/>
        </w:rPr>
        <w:t xml:space="preserve">Now an example of a function with two parameters </w:t>
      </w:r>
    </w:p>
    <w:p w:rsidR="00794490" w:rsidRDefault="00794490" w:rsidP="00794490">
      <w:pPr>
        <w:spacing w:before="100" w:beforeAutospacing="1" w:after="100" w:afterAutospacing="1"/>
        <w:contextualSpacing/>
        <w:jc w:val="both"/>
        <w:rPr>
          <w:rFonts w:eastAsia="SimSun"/>
          <w:sz w:val="24"/>
          <w:szCs w:val="24"/>
          <w:lang w:eastAsia="zh-CN"/>
        </w:rPr>
      </w:pPr>
      <w:r w:rsidRPr="00661C6F">
        <w:rPr>
          <w:rFonts w:eastAsia="SimSun"/>
          <w:sz w:val="24"/>
          <w:szCs w:val="24"/>
          <w:lang w:eastAsia="zh-CN"/>
        </w:rPr>
        <w:t>Here is an example of a function which calculates the sum of two numbers passed as arguments to the function and returns the sum to the calling function.</w:t>
      </w:r>
    </w:p>
    <w:p w:rsidR="00794490" w:rsidRPr="00BE4F02" w:rsidRDefault="00794490" w:rsidP="00794490">
      <w:pPr>
        <w:ind w:left="720"/>
        <w:jc w:val="both"/>
        <w:rPr>
          <w:highlight w:val="lightGray"/>
        </w:rPr>
      </w:pPr>
      <w:r w:rsidRPr="00BE4F02">
        <w:rPr>
          <w:highlight w:val="lightGray"/>
        </w:rPr>
        <w:t>int add(int no1,int no2 ){</w:t>
      </w:r>
    </w:p>
    <w:p w:rsidR="00794490" w:rsidRPr="00BE4F02" w:rsidRDefault="00794490" w:rsidP="00794490">
      <w:pPr>
        <w:ind w:left="720"/>
        <w:jc w:val="both"/>
        <w:rPr>
          <w:highlight w:val="lightGray"/>
        </w:rPr>
      </w:pPr>
      <w:r w:rsidRPr="00BE4F02">
        <w:rPr>
          <w:highlight w:val="lightGray"/>
        </w:rPr>
        <w:t>int sum = no1+no2;</w:t>
      </w:r>
    </w:p>
    <w:p w:rsidR="00794490" w:rsidRPr="00BE4F02" w:rsidRDefault="00794490" w:rsidP="00794490">
      <w:pPr>
        <w:ind w:left="720"/>
        <w:jc w:val="both"/>
        <w:rPr>
          <w:highlight w:val="lightGray"/>
        </w:rPr>
      </w:pPr>
      <w:r w:rsidRPr="00BE4F02">
        <w:rPr>
          <w:highlight w:val="lightGray"/>
        </w:rPr>
        <w:t>return sum;</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p>
    <w:p w:rsidR="00794490" w:rsidRDefault="00794490" w:rsidP="00794490">
      <w:pPr>
        <w:spacing w:before="100" w:beforeAutospacing="1" w:after="100" w:afterAutospacing="1"/>
        <w:contextualSpacing/>
        <w:jc w:val="both"/>
        <w:rPr>
          <w:rFonts w:eastAsia="SimSun"/>
          <w:sz w:val="24"/>
          <w:szCs w:val="24"/>
          <w:lang w:eastAsia="zh-CN"/>
        </w:rPr>
      </w:pPr>
      <w:r w:rsidRPr="005508B4">
        <w:rPr>
          <w:rFonts w:eastAsia="SimSun"/>
          <w:sz w:val="24"/>
          <w:szCs w:val="24"/>
          <w:lang w:eastAsia="zh-CN"/>
        </w:rPr>
        <w:t>Let’s do another example of making a program using functions which will tell us whether the input number is even or odd.</w:t>
      </w:r>
    </w:p>
    <w:p w:rsidR="00794490" w:rsidRPr="00BE4F02" w:rsidRDefault="00794490" w:rsidP="00794490">
      <w:pPr>
        <w:ind w:left="720"/>
        <w:jc w:val="both"/>
        <w:rPr>
          <w:highlight w:val="lightGray"/>
        </w:rPr>
      </w:pPr>
      <w:r w:rsidRPr="00BE4F02">
        <w:rPr>
          <w:highlight w:val="lightGray"/>
        </w:rPr>
        <w:t>#include &lt;iostream.h&gt;</w:t>
      </w:r>
    </w:p>
    <w:p w:rsidR="00794490" w:rsidRPr="00BE4F02" w:rsidRDefault="00794490" w:rsidP="00794490">
      <w:pPr>
        <w:ind w:left="720"/>
        <w:jc w:val="both"/>
        <w:rPr>
          <w:highlight w:val="lightGray"/>
        </w:rPr>
      </w:pPr>
      <w:r w:rsidRPr="00BE4F02">
        <w:rPr>
          <w:highlight w:val="lightGray"/>
        </w:rPr>
        <w:t>intis_even(int n);             // (Prototype declaration)</w:t>
      </w:r>
    </w:p>
    <w:p w:rsidR="00794490" w:rsidRPr="00BE4F02" w:rsidRDefault="00794490" w:rsidP="00794490">
      <w:pPr>
        <w:ind w:left="720"/>
        <w:jc w:val="both"/>
        <w:rPr>
          <w:highlight w:val="lightGray"/>
        </w:rPr>
      </w:pPr>
      <w:r w:rsidRPr="00BE4F02">
        <w:rPr>
          <w:highlight w:val="lightGray"/>
        </w:rPr>
        <w:t>void main()</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r w:rsidRPr="00BE4F02">
        <w:rPr>
          <w:highlight w:val="lightGray"/>
        </w:rPr>
        <w:t>int number, test;</w:t>
      </w:r>
    </w:p>
    <w:p w:rsidR="00794490" w:rsidRPr="00BE4F02" w:rsidRDefault="00794490" w:rsidP="00794490">
      <w:pPr>
        <w:ind w:left="720"/>
        <w:jc w:val="both"/>
        <w:rPr>
          <w:highlight w:val="lightGray"/>
        </w:rPr>
      </w:pPr>
      <w:r w:rsidRPr="00BE4F02">
        <w:rPr>
          <w:highlight w:val="lightGray"/>
        </w:rPr>
        <w:t>cout&lt;&lt;"Enter a number to test even or odd";</w:t>
      </w:r>
    </w:p>
    <w:p w:rsidR="00794490" w:rsidRPr="00BE4F02" w:rsidRDefault="00794490" w:rsidP="00794490">
      <w:pPr>
        <w:ind w:left="720"/>
        <w:jc w:val="both"/>
        <w:rPr>
          <w:highlight w:val="lightGray"/>
        </w:rPr>
      </w:pPr>
      <w:r w:rsidRPr="00BE4F02">
        <w:rPr>
          <w:highlight w:val="lightGray"/>
        </w:rPr>
        <w:t>cin&gt;&gt;number;</w:t>
      </w:r>
    </w:p>
    <w:p w:rsidR="00794490" w:rsidRPr="00BE4F02" w:rsidRDefault="00794490" w:rsidP="00794490">
      <w:pPr>
        <w:ind w:left="720"/>
        <w:jc w:val="both"/>
        <w:rPr>
          <w:highlight w:val="lightGray"/>
        </w:rPr>
      </w:pPr>
      <w:r w:rsidRPr="00BE4F02">
        <w:rPr>
          <w:highlight w:val="lightGray"/>
        </w:rPr>
        <w:t>test = is_even(number);</w:t>
      </w:r>
      <w:r w:rsidRPr="00BE4F02">
        <w:rPr>
          <w:highlight w:val="lightGray"/>
        </w:rPr>
        <w:tab/>
        <w:t xml:space="preserve">       // (Function calling)</w:t>
      </w:r>
    </w:p>
    <w:p w:rsidR="00794490" w:rsidRPr="00BE4F02" w:rsidRDefault="00794490" w:rsidP="00794490">
      <w:pPr>
        <w:ind w:left="720"/>
        <w:jc w:val="both"/>
        <w:rPr>
          <w:highlight w:val="lightGray"/>
        </w:rPr>
      </w:pPr>
      <w:r w:rsidRPr="00BE4F02">
        <w:rPr>
          <w:highlight w:val="lightGray"/>
        </w:rPr>
        <w:t>if(test==0)</w:t>
      </w:r>
    </w:p>
    <w:p w:rsidR="00794490" w:rsidRPr="00BE4F02" w:rsidRDefault="00794490" w:rsidP="00794490">
      <w:pPr>
        <w:ind w:left="720"/>
        <w:jc w:val="both"/>
        <w:rPr>
          <w:highlight w:val="lightGray"/>
        </w:rPr>
      </w:pPr>
      <w:r w:rsidRPr="00BE4F02">
        <w:rPr>
          <w:highlight w:val="lightGray"/>
        </w:rPr>
        <w:lastRenderedPageBreak/>
        <w:t>cout&lt;&lt;"\nThe number is odd";</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cout&lt;&lt;"\nThe number is even";</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p>
    <w:p w:rsidR="00794490" w:rsidRPr="00BE4F02" w:rsidRDefault="00794490" w:rsidP="00794490">
      <w:pPr>
        <w:ind w:left="720"/>
        <w:jc w:val="both"/>
        <w:rPr>
          <w:highlight w:val="lightGray"/>
        </w:rPr>
      </w:pPr>
      <w:r w:rsidRPr="00BE4F02">
        <w:rPr>
          <w:highlight w:val="lightGray"/>
        </w:rPr>
        <w:t>intis_even(int n){</w:t>
      </w:r>
      <w:r w:rsidRPr="00BE4F02">
        <w:rPr>
          <w:highlight w:val="lightGray"/>
        </w:rPr>
        <w:tab/>
        <w:t>//Function definition</w:t>
      </w:r>
    </w:p>
    <w:p w:rsidR="00794490" w:rsidRPr="00BE4F02" w:rsidRDefault="00794490" w:rsidP="00794490">
      <w:pPr>
        <w:ind w:left="720"/>
        <w:jc w:val="both"/>
        <w:rPr>
          <w:highlight w:val="lightGray"/>
        </w:rPr>
      </w:pPr>
      <w:r w:rsidRPr="00BE4F02">
        <w:rPr>
          <w:highlight w:val="lightGray"/>
        </w:rPr>
        <w:t>int remainder;</w:t>
      </w:r>
    </w:p>
    <w:p w:rsidR="00794490" w:rsidRPr="00BE4F02" w:rsidRDefault="00794490" w:rsidP="00794490">
      <w:pPr>
        <w:ind w:left="720"/>
        <w:jc w:val="both"/>
        <w:rPr>
          <w:highlight w:val="lightGray"/>
        </w:rPr>
      </w:pPr>
      <w:r w:rsidRPr="00BE4F02">
        <w:rPr>
          <w:highlight w:val="lightGray"/>
        </w:rPr>
        <w:t>remainder= n%2;</w:t>
      </w:r>
    </w:p>
    <w:p w:rsidR="00794490" w:rsidRPr="00BE4F02" w:rsidRDefault="00794490" w:rsidP="00794490">
      <w:pPr>
        <w:ind w:left="720"/>
        <w:jc w:val="both"/>
        <w:rPr>
          <w:highlight w:val="lightGray"/>
        </w:rPr>
      </w:pPr>
      <w:r w:rsidRPr="00BE4F02">
        <w:rPr>
          <w:highlight w:val="lightGray"/>
        </w:rPr>
        <w:t>if(remainder==1)</w:t>
      </w:r>
    </w:p>
    <w:p w:rsidR="00794490" w:rsidRPr="00BE4F02" w:rsidRDefault="00794490" w:rsidP="00794490">
      <w:pPr>
        <w:ind w:left="720"/>
        <w:jc w:val="both"/>
        <w:rPr>
          <w:highlight w:val="lightGray"/>
        </w:rPr>
      </w:pPr>
      <w:r w:rsidRPr="00BE4F02">
        <w:rPr>
          <w:highlight w:val="lightGray"/>
        </w:rPr>
        <w:t>return 0;</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return 1;</w:t>
      </w:r>
    </w:p>
    <w:p w:rsidR="00794490" w:rsidRPr="00BE4F02" w:rsidRDefault="00794490" w:rsidP="00794490">
      <w:pPr>
        <w:ind w:left="720"/>
        <w:jc w:val="both"/>
        <w:rPr>
          <w:highlight w:val="lightGray"/>
        </w:rPr>
      </w:pPr>
      <w:r w:rsidRPr="00BE4F02">
        <w:rPr>
          <w:highlight w:val="lightGray"/>
        </w:rPr>
        <w:t>}</w:t>
      </w:r>
    </w:p>
    <w:p w:rsidR="00794490" w:rsidRPr="00BD0EBD" w:rsidRDefault="00794490" w:rsidP="00794490">
      <w:pPr>
        <w:pStyle w:val="HTMLPreformatted"/>
        <w:jc w:val="both"/>
        <w:rPr>
          <w:rStyle w:val="HTMLTypewriter"/>
          <w:rFonts w:eastAsia="SimSun"/>
        </w:rPr>
      </w:pPr>
    </w:p>
    <w:p w:rsidR="00794490" w:rsidRDefault="00794490" w:rsidP="00794490">
      <w:pPr>
        <w:spacing w:before="100" w:beforeAutospacing="1" w:after="100" w:afterAutospacing="1"/>
        <w:contextualSpacing/>
        <w:jc w:val="both"/>
        <w:rPr>
          <w:rFonts w:eastAsia="SimSun"/>
          <w:sz w:val="24"/>
          <w:szCs w:val="24"/>
          <w:lang w:eastAsia="zh-CN"/>
        </w:rPr>
      </w:pPr>
      <w:r w:rsidRPr="00980F64">
        <w:rPr>
          <w:rFonts w:eastAsia="SimSun"/>
          <w:sz w:val="24"/>
          <w:szCs w:val="24"/>
          <w:lang w:eastAsia="zh-CN"/>
        </w:rPr>
        <w:t>One more way to write the same example is</w:t>
      </w:r>
    </w:p>
    <w:p w:rsidR="00794490" w:rsidRPr="00BE4F02" w:rsidRDefault="00794490" w:rsidP="00794490">
      <w:pPr>
        <w:ind w:left="720"/>
        <w:jc w:val="both"/>
        <w:rPr>
          <w:highlight w:val="lightGray"/>
        </w:rPr>
      </w:pPr>
      <w:r w:rsidRPr="00BE4F02">
        <w:rPr>
          <w:highlight w:val="lightGray"/>
        </w:rPr>
        <w:t>#include &lt;iostream.h&gt;</w:t>
      </w:r>
    </w:p>
    <w:p w:rsidR="00794490" w:rsidRPr="00BE4F02" w:rsidRDefault="00794490" w:rsidP="00794490">
      <w:pPr>
        <w:ind w:left="720"/>
        <w:jc w:val="both"/>
        <w:rPr>
          <w:highlight w:val="lightGray"/>
        </w:rPr>
      </w:pPr>
      <w:r w:rsidRPr="00BE4F02">
        <w:rPr>
          <w:highlight w:val="lightGray"/>
        </w:rPr>
        <w:t>intis_even(int n){</w:t>
      </w:r>
      <w:r w:rsidRPr="00BE4F02">
        <w:rPr>
          <w:highlight w:val="lightGray"/>
        </w:rPr>
        <w:tab/>
        <w:t xml:space="preserve">                    //Function definition</w:t>
      </w:r>
    </w:p>
    <w:p w:rsidR="00794490" w:rsidRPr="00BE4F02" w:rsidRDefault="00794490" w:rsidP="00794490">
      <w:pPr>
        <w:ind w:left="720"/>
        <w:jc w:val="both"/>
        <w:rPr>
          <w:highlight w:val="lightGray"/>
        </w:rPr>
      </w:pPr>
      <w:r w:rsidRPr="00BE4F02">
        <w:rPr>
          <w:highlight w:val="lightGray"/>
        </w:rPr>
        <w:t>int remainder;</w:t>
      </w:r>
    </w:p>
    <w:p w:rsidR="00794490" w:rsidRPr="00BE4F02" w:rsidRDefault="00794490" w:rsidP="00794490">
      <w:pPr>
        <w:ind w:left="720"/>
        <w:jc w:val="both"/>
        <w:rPr>
          <w:highlight w:val="lightGray"/>
        </w:rPr>
      </w:pPr>
      <w:r w:rsidRPr="00BE4F02">
        <w:rPr>
          <w:highlight w:val="lightGray"/>
        </w:rPr>
        <w:t>remainder= n%2;</w:t>
      </w:r>
    </w:p>
    <w:p w:rsidR="00794490" w:rsidRPr="00BE4F02" w:rsidRDefault="00794490" w:rsidP="00794490">
      <w:pPr>
        <w:ind w:left="720"/>
        <w:jc w:val="both"/>
        <w:rPr>
          <w:highlight w:val="lightGray"/>
        </w:rPr>
      </w:pPr>
      <w:r w:rsidRPr="00BE4F02">
        <w:rPr>
          <w:highlight w:val="lightGray"/>
        </w:rPr>
        <w:t>if(remainder==1)</w:t>
      </w:r>
    </w:p>
    <w:p w:rsidR="00794490" w:rsidRPr="00BE4F02" w:rsidRDefault="00794490" w:rsidP="00794490">
      <w:pPr>
        <w:ind w:left="720"/>
        <w:jc w:val="both"/>
        <w:rPr>
          <w:highlight w:val="lightGray"/>
        </w:rPr>
      </w:pPr>
      <w:r w:rsidRPr="00BE4F02">
        <w:rPr>
          <w:highlight w:val="lightGray"/>
        </w:rPr>
        <w:t>return 0;</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return 1;</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r w:rsidRPr="00BE4F02">
        <w:rPr>
          <w:highlight w:val="lightGray"/>
        </w:rPr>
        <w:t>void main()</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r w:rsidRPr="00BE4F02">
        <w:rPr>
          <w:highlight w:val="lightGray"/>
        </w:rPr>
        <w:t>int number, test;</w:t>
      </w:r>
    </w:p>
    <w:p w:rsidR="00794490" w:rsidRPr="00BE4F02" w:rsidRDefault="00794490" w:rsidP="00794490">
      <w:pPr>
        <w:ind w:left="720"/>
        <w:jc w:val="both"/>
        <w:rPr>
          <w:highlight w:val="lightGray"/>
        </w:rPr>
      </w:pPr>
      <w:r w:rsidRPr="00BE4F02">
        <w:rPr>
          <w:highlight w:val="lightGray"/>
        </w:rPr>
        <w:t>cout&lt;&lt;"Enter a number to test even or odd\n";</w:t>
      </w:r>
    </w:p>
    <w:p w:rsidR="00794490" w:rsidRPr="00BE4F02" w:rsidRDefault="00794490" w:rsidP="00794490">
      <w:pPr>
        <w:ind w:left="720"/>
        <w:jc w:val="both"/>
        <w:rPr>
          <w:highlight w:val="lightGray"/>
        </w:rPr>
      </w:pPr>
      <w:r w:rsidRPr="00BE4F02">
        <w:rPr>
          <w:highlight w:val="lightGray"/>
        </w:rPr>
        <w:t>cin&gt;&gt;number;</w:t>
      </w:r>
    </w:p>
    <w:p w:rsidR="00794490" w:rsidRPr="00BE4F02" w:rsidRDefault="00794490" w:rsidP="00794490">
      <w:pPr>
        <w:ind w:left="720"/>
        <w:jc w:val="both"/>
        <w:rPr>
          <w:highlight w:val="lightGray"/>
        </w:rPr>
      </w:pPr>
      <w:r w:rsidRPr="00BE4F02">
        <w:rPr>
          <w:highlight w:val="lightGray"/>
        </w:rPr>
        <w:t>test = is_even(number);</w:t>
      </w:r>
      <w:r w:rsidRPr="00BE4F02">
        <w:rPr>
          <w:highlight w:val="lightGray"/>
        </w:rPr>
        <w:tab/>
        <w:t xml:space="preserve">                 //(Function calling)</w:t>
      </w:r>
    </w:p>
    <w:p w:rsidR="00794490" w:rsidRPr="00BE4F02" w:rsidRDefault="00794490" w:rsidP="00794490">
      <w:pPr>
        <w:ind w:left="720"/>
        <w:jc w:val="both"/>
        <w:rPr>
          <w:highlight w:val="lightGray"/>
        </w:rPr>
      </w:pPr>
      <w:r w:rsidRPr="00BE4F02">
        <w:rPr>
          <w:highlight w:val="lightGray"/>
        </w:rPr>
        <w:t>if(test==0)</w:t>
      </w:r>
    </w:p>
    <w:p w:rsidR="00794490" w:rsidRPr="00BE4F02" w:rsidRDefault="00794490" w:rsidP="00794490">
      <w:pPr>
        <w:ind w:left="720"/>
        <w:jc w:val="both"/>
        <w:rPr>
          <w:highlight w:val="lightGray"/>
        </w:rPr>
      </w:pPr>
      <w:r w:rsidRPr="00BE4F02">
        <w:rPr>
          <w:highlight w:val="lightGray"/>
        </w:rPr>
        <w:t>cout&lt;&lt;"\nThe number is odd";</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cout&lt;&lt;"\nThe number is even";</w:t>
      </w:r>
    </w:p>
    <w:p w:rsidR="00794490" w:rsidRPr="00BE4F02" w:rsidRDefault="00794490" w:rsidP="00794490">
      <w:pPr>
        <w:ind w:left="720"/>
        <w:jc w:val="both"/>
        <w:rPr>
          <w:highlight w:val="lightGray"/>
        </w:rPr>
      </w:pPr>
      <w:r w:rsidRPr="00BE4F02">
        <w:rPr>
          <w:highlight w:val="lightGray"/>
        </w:rPr>
        <w:t>}</w:t>
      </w:r>
    </w:p>
    <w:p w:rsidR="00794490" w:rsidRPr="00C5741D" w:rsidRDefault="00794490" w:rsidP="00794490">
      <w:pPr>
        <w:pStyle w:val="HTMLPreformatted"/>
        <w:jc w:val="both"/>
        <w:rPr>
          <w:rStyle w:val="HTMLTypewriter"/>
          <w:rFonts w:eastAsia="SimSun"/>
        </w:rPr>
      </w:pPr>
    </w:p>
    <w:p w:rsidR="00794490" w:rsidRDefault="00794490" w:rsidP="00794490">
      <w:pPr>
        <w:spacing w:before="100" w:beforeAutospacing="1" w:after="100" w:afterAutospacing="1"/>
        <w:contextualSpacing/>
        <w:jc w:val="both"/>
        <w:rPr>
          <w:rFonts w:eastAsia="SimSun"/>
          <w:sz w:val="24"/>
          <w:szCs w:val="24"/>
          <w:lang w:eastAsia="zh-CN"/>
        </w:rPr>
      </w:pPr>
      <w:r w:rsidRPr="00283D6A">
        <w:rPr>
          <w:rFonts w:eastAsia="SimSun"/>
          <w:sz w:val="24"/>
          <w:szCs w:val="24"/>
          <w:lang w:eastAsia="zh-CN"/>
        </w:rPr>
        <w:t>Another way to write the same program</w:t>
      </w:r>
    </w:p>
    <w:p w:rsidR="00794490" w:rsidRPr="00BE4F02" w:rsidRDefault="00794490" w:rsidP="00794490">
      <w:pPr>
        <w:ind w:left="720"/>
        <w:jc w:val="both"/>
        <w:rPr>
          <w:highlight w:val="lightGray"/>
        </w:rPr>
      </w:pPr>
      <w:r w:rsidRPr="00BE4F02">
        <w:rPr>
          <w:highlight w:val="lightGray"/>
        </w:rPr>
        <w:t>#include &lt;iostream.h&gt;</w:t>
      </w:r>
    </w:p>
    <w:p w:rsidR="00794490" w:rsidRPr="00BE4F02" w:rsidRDefault="00794490" w:rsidP="00794490">
      <w:pPr>
        <w:ind w:left="720"/>
        <w:jc w:val="both"/>
        <w:rPr>
          <w:highlight w:val="lightGray"/>
        </w:rPr>
      </w:pPr>
      <w:r w:rsidRPr="00BE4F02">
        <w:rPr>
          <w:highlight w:val="lightGray"/>
        </w:rPr>
        <w:t>intis_even(int n);             // (Prototype declaration)</w:t>
      </w:r>
    </w:p>
    <w:p w:rsidR="00794490" w:rsidRPr="00BE4F02" w:rsidRDefault="00794490" w:rsidP="00794490">
      <w:pPr>
        <w:ind w:left="720"/>
        <w:jc w:val="both"/>
        <w:rPr>
          <w:highlight w:val="lightGray"/>
        </w:rPr>
      </w:pPr>
      <w:r w:rsidRPr="00BE4F02">
        <w:rPr>
          <w:highlight w:val="lightGray"/>
        </w:rPr>
        <w:t>void main()</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r w:rsidRPr="00BE4F02">
        <w:rPr>
          <w:highlight w:val="lightGray"/>
        </w:rPr>
        <w:t>int number;</w:t>
      </w:r>
    </w:p>
    <w:p w:rsidR="00794490" w:rsidRPr="00BE4F02" w:rsidRDefault="00794490" w:rsidP="00794490">
      <w:pPr>
        <w:ind w:left="720"/>
        <w:jc w:val="both"/>
        <w:rPr>
          <w:highlight w:val="lightGray"/>
        </w:rPr>
      </w:pPr>
      <w:r w:rsidRPr="00BE4F02">
        <w:rPr>
          <w:highlight w:val="lightGray"/>
        </w:rPr>
        <w:t>cout&lt;&lt;"Enter a number to test even or odd\n";</w:t>
      </w:r>
    </w:p>
    <w:p w:rsidR="00794490" w:rsidRPr="00BE4F02" w:rsidRDefault="00794490" w:rsidP="00794490">
      <w:pPr>
        <w:ind w:left="720"/>
        <w:jc w:val="both"/>
        <w:rPr>
          <w:highlight w:val="lightGray"/>
        </w:rPr>
      </w:pPr>
      <w:r w:rsidRPr="00BE4F02">
        <w:rPr>
          <w:highlight w:val="lightGray"/>
        </w:rPr>
        <w:t>cin&gt;&gt;number;</w:t>
      </w:r>
    </w:p>
    <w:p w:rsidR="00794490" w:rsidRPr="00BE4F02" w:rsidRDefault="00794490" w:rsidP="00794490">
      <w:pPr>
        <w:ind w:left="720"/>
        <w:jc w:val="both"/>
        <w:rPr>
          <w:highlight w:val="lightGray"/>
        </w:rPr>
      </w:pPr>
      <w:r w:rsidRPr="00BE4F02">
        <w:rPr>
          <w:highlight w:val="lightGray"/>
        </w:rPr>
        <w:t>if(is_even(number))</w:t>
      </w:r>
      <w:r w:rsidRPr="00BE4F02">
        <w:rPr>
          <w:highlight w:val="lightGray"/>
        </w:rPr>
        <w:tab/>
        <w:t xml:space="preserve">   //Function call within if condition</w:t>
      </w:r>
    </w:p>
    <w:p w:rsidR="00794490" w:rsidRPr="00BE4F02" w:rsidRDefault="00794490" w:rsidP="00794490">
      <w:pPr>
        <w:ind w:left="720"/>
        <w:jc w:val="both"/>
        <w:rPr>
          <w:highlight w:val="lightGray"/>
        </w:rPr>
      </w:pPr>
      <w:r w:rsidRPr="00BE4F02">
        <w:rPr>
          <w:highlight w:val="lightGray"/>
        </w:rPr>
        <w:t>cout&lt;&lt;"\nThe number is even";</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cout&lt;&lt;"\nThe number is odd";</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p>
    <w:p w:rsidR="00794490" w:rsidRPr="00BE4F02" w:rsidRDefault="00794490" w:rsidP="00794490">
      <w:pPr>
        <w:ind w:left="720"/>
        <w:jc w:val="both"/>
        <w:rPr>
          <w:highlight w:val="lightGray"/>
        </w:rPr>
      </w:pPr>
      <w:r w:rsidRPr="00BE4F02">
        <w:rPr>
          <w:highlight w:val="lightGray"/>
        </w:rPr>
        <w:t>intis_even(int n){</w:t>
      </w:r>
      <w:r w:rsidRPr="00BE4F02">
        <w:rPr>
          <w:highlight w:val="lightGray"/>
        </w:rPr>
        <w:tab/>
        <w:t>//Function definition</w:t>
      </w:r>
    </w:p>
    <w:p w:rsidR="00794490" w:rsidRPr="00BE4F02" w:rsidRDefault="00794490" w:rsidP="00794490">
      <w:pPr>
        <w:ind w:left="720"/>
        <w:jc w:val="both"/>
        <w:rPr>
          <w:highlight w:val="lightGray"/>
        </w:rPr>
      </w:pPr>
      <w:r w:rsidRPr="00BE4F02">
        <w:rPr>
          <w:highlight w:val="lightGray"/>
        </w:rPr>
        <w:t>int remainder;</w:t>
      </w:r>
    </w:p>
    <w:p w:rsidR="00794490" w:rsidRPr="00BE4F02" w:rsidRDefault="00794490" w:rsidP="00794490">
      <w:pPr>
        <w:ind w:left="720"/>
        <w:jc w:val="both"/>
        <w:rPr>
          <w:highlight w:val="lightGray"/>
        </w:rPr>
      </w:pPr>
      <w:r w:rsidRPr="00BE4F02">
        <w:rPr>
          <w:highlight w:val="lightGray"/>
        </w:rPr>
        <w:lastRenderedPageBreak/>
        <w:t>remainder= n%2;</w:t>
      </w:r>
    </w:p>
    <w:p w:rsidR="00794490" w:rsidRPr="00BE4F02" w:rsidRDefault="00794490" w:rsidP="00794490">
      <w:pPr>
        <w:ind w:left="720"/>
        <w:jc w:val="both"/>
        <w:rPr>
          <w:highlight w:val="lightGray"/>
        </w:rPr>
      </w:pPr>
      <w:r w:rsidRPr="00BE4F02">
        <w:rPr>
          <w:highlight w:val="lightGray"/>
        </w:rPr>
        <w:t>if(remainder==1)</w:t>
      </w:r>
    </w:p>
    <w:p w:rsidR="00794490" w:rsidRPr="00BE4F02" w:rsidRDefault="00794490" w:rsidP="00794490">
      <w:pPr>
        <w:ind w:left="720"/>
        <w:jc w:val="both"/>
        <w:rPr>
          <w:highlight w:val="lightGray"/>
        </w:rPr>
      </w:pPr>
      <w:r w:rsidRPr="00BE4F02">
        <w:rPr>
          <w:highlight w:val="lightGray"/>
        </w:rPr>
        <w:t>return 0;</w:t>
      </w:r>
    </w:p>
    <w:p w:rsidR="00794490" w:rsidRPr="00BE4F02" w:rsidRDefault="00794490" w:rsidP="00794490">
      <w:pPr>
        <w:ind w:left="720"/>
        <w:jc w:val="both"/>
        <w:rPr>
          <w:highlight w:val="lightGray"/>
        </w:rPr>
      </w:pPr>
      <w:r w:rsidRPr="00BE4F02">
        <w:rPr>
          <w:highlight w:val="lightGray"/>
        </w:rPr>
        <w:t>else</w:t>
      </w:r>
    </w:p>
    <w:p w:rsidR="00794490" w:rsidRPr="00BE4F02" w:rsidRDefault="00794490" w:rsidP="00794490">
      <w:pPr>
        <w:ind w:left="720"/>
        <w:jc w:val="both"/>
        <w:rPr>
          <w:highlight w:val="lightGray"/>
        </w:rPr>
      </w:pPr>
      <w:r w:rsidRPr="00BE4F02">
        <w:rPr>
          <w:highlight w:val="lightGray"/>
        </w:rPr>
        <w:t>return 1;</w:t>
      </w:r>
    </w:p>
    <w:p w:rsidR="00794490" w:rsidRPr="00BE4F02" w:rsidRDefault="00794490" w:rsidP="00794490">
      <w:pPr>
        <w:ind w:left="720"/>
        <w:jc w:val="both"/>
        <w:rPr>
          <w:highlight w:val="lightGray"/>
        </w:rPr>
      </w:pPr>
      <w:r w:rsidRPr="00BE4F02">
        <w:rPr>
          <w:highlight w:val="lightGray"/>
        </w:rPr>
        <w:t>}</w:t>
      </w:r>
    </w:p>
    <w:p w:rsidR="00794490" w:rsidRPr="00BA3599" w:rsidRDefault="00794490" w:rsidP="00794490">
      <w:pPr>
        <w:pStyle w:val="HTMLPreformatted"/>
        <w:jc w:val="both"/>
        <w:rPr>
          <w:rStyle w:val="HTMLTypewriter"/>
          <w:rFonts w:eastAsia="SimSun"/>
        </w:rPr>
      </w:pPr>
    </w:p>
    <w:p w:rsidR="00794490" w:rsidRPr="00BD0EBD" w:rsidRDefault="00794490" w:rsidP="00794490">
      <w:pPr>
        <w:pStyle w:val="HTMLPreformatted"/>
        <w:jc w:val="both"/>
        <w:rPr>
          <w:rStyle w:val="HTMLTypewriter"/>
          <w:rFonts w:eastAsia="SimSun"/>
        </w:rPr>
      </w:pPr>
    </w:p>
    <w:p w:rsidR="00794490" w:rsidRPr="008E73A5" w:rsidRDefault="00794490" w:rsidP="00794490">
      <w:pPr>
        <w:spacing w:before="100" w:beforeAutospacing="1" w:after="100" w:afterAutospacing="1"/>
        <w:jc w:val="both"/>
        <w:rPr>
          <w:sz w:val="24"/>
          <w:szCs w:val="24"/>
        </w:rPr>
      </w:pPr>
      <w:r w:rsidRPr="008E73A5">
        <w:rPr>
          <w:b/>
          <w:sz w:val="24"/>
          <w:szCs w:val="24"/>
        </w:rPr>
        <w:t>Compile and run this program</w:t>
      </w:r>
      <w:r w:rsidRPr="008E73A5">
        <w:rPr>
          <w:sz w:val="24"/>
          <w:szCs w:val="24"/>
        </w:rPr>
        <w:t xml:space="preserve">. </w:t>
      </w:r>
    </w:p>
    <w:p w:rsidR="00794490" w:rsidRPr="00BE4F02" w:rsidRDefault="00794490" w:rsidP="00794490">
      <w:pPr>
        <w:ind w:left="720"/>
        <w:jc w:val="both"/>
        <w:rPr>
          <w:highlight w:val="lightGray"/>
        </w:rPr>
      </w:pPr>
      <w:r w:rsidRPr="00BE4F02">
        <w:rPr>
          <w:highlight w:val="lightGray"/>
        </w:rPr>
        <w:t>#include &lt;iostream.h&gt;</w:t>
      </w:r>
    </w:p>
    <w:p w:rsidR="00794490" w:rsidRPr="00BE4F02" w:rsidRDefault="00794490" w:rsidP="00794490">
      <w:pPr>
        <w:ind w:left="720"/>
        <w:jc w:val="both"/>
        <w:rPr>
          <w:highlight w:val="lightGray"/>
        </w:rPr>
      </w:pPr>
      <w:r w:rsidRPr="00BE4F02">
        <w:rPr>
          <w:highlight w:val="lightGray"/>
        </w:rPr>
        <w:t>floatavg(float no1, float no2, float no3);   //(Prototype declaration)</w:t>
      </w:r>
    </w:p>
    <w:p w:rsidR="00794490" w:rsidRPr="00BE4F02" w:rsidRDefault="00794490" w:rsidP="00794490">
      <w:pPr>
        <w:ind w:left="720"/>
        <w:jc w:val="both"/>
        <w:rPr>
          <w:highlight w:val="lightGray"/>
        </w:rPr>
      </w:pPr>
      <w:r w:rsidRPr="00BE4F02">
        <w:rPr>
          <w:highlight w:val="lightGray"/>
        </w:rPr>
        <w:t>void main()</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r w:rsidRPr="00BE4F02">
        <w:rPr>
          <w:highlight w:val="lightGray"/>
        </w:rPr>
        <w:t>float n1,n2,n3,result;</w:t>
      </w:r>
    </w:p>
    <w:p w:rsidR="00794490" w:rsidRPr="00BE4F02" w:rsidRDefault="00794490" w:rsidP="00794490">
      <w:pPr>
        <w:ind w:left="720"/>
        <w:jc w:val="both"/>
        <w:rPr>
          <w:highlight w:val="lightGray"/>
        </w:rPr>
      </w:pPr>
      <w:r w:rsidRPr="00BE4F02">
        <w:rPr>
          <w:highlight w:val="lightGray"/>
        </w:rPr>
        <w:t>cout&lt;&lt;"Enter three number to find avg");</w:t>
      </w:r>
    </w:p>
    <w:p w:rsidR="00794490" w:rsidRPr="00BE4F02" w:rsidRDefault="00794490" w:rsidP="00794490">
      <w:pPr>
        <w:ind w:left="720"/>
        <w:jc w:val="both"/>
        <w:rPr>
          <w:highlight w:val="lightGray"/>
        </w:rPr>
      </w:pPr>
      <w:r w:rsidRPr="00BE4F02">
        <w:rPr>
          <w:highlight w:val="lightGray"/>
        </w:rPr>
        <w:t>cin&gt;&gt;n1&gt;&gt;n2&gt;&gt;n3;</w:t>
      </w:r>
    </w:p>
    <w:p w:rsidR="00794490" w:rsidRPr="00BE4F02" w:rsidRDefault="00794490" w:rsidP="00794490">
      <w:pPr>
        <w:ind w:left="720"/>
        <w:jc w:val="both"/>
        <w:rPr>
          <w:highlight w:val="lightGray"/>
        </w:rPr>
      </w:pPr>
      <w:r w:rsidRPr="00BE4F02">
        <w:rPr>
          <w:highlight w:val="lightGray"/>
        </w:rPr>
        <w:t>result=avg(n1,n2,n3);</w:t>
      </w:r>
      <w:r w:rsidRPr="00BE4F02">
        <w:rPr>
          <w:highlight w:val="lightGray"/>
        </w:rPr>
        <w:tab/>
      </w:r>
      <w:r w:rsidRPr="00BE4F02">
        <w:rPr>
          <w:highlight w:val="lightGray"/>
        </w:rPr>
        <w:tab/>
        <w:t xml:space="preserve">      // (Function calling)</w:t>
      </w:r>
    </w:p>
    <w:p w:rsidR="00794490" w:rsidRPr="00BE4F02" w:rsidRDefault="00794490" w:rsidP="00794490">
      <w:pPr>
        <w:ind w:left="720"/>
        <w:jc w:val="both"/>
        <w:rPr>
          <w:highlight w:val="lightGray"/>
        </w:rPr>
      </w:pPr>
      <w:r w:rsidRPr="00BE4F02">
        <w:rPr>
          <w:highlight w:val="lightGray"/>
        </w:rPr>
        <w:t>cout&lt;&lt;"\nThe average is \n”&lt;&lt;result;</w:t>
      </w:r>
    </w:p>
    <w:p w:rsidR="00794490" w:rsidRPr="00BE4F02" w:rsidRDefault="00794490" w:rsidP="00794490">
      <w:pPr>
        <w:ind w:left="720"/>
        <w:jc w:val="both"/>
        <w:rPr>
          <w:highlight w:val="lightGray"/>
        </w:rPr>
      </w:pPr>
      <w:r w:rsidRPr="00BE4F02">
        <w:rPr>
          <w:highlight w:val="lightGray"/>
        </w:rPr>
        <w:t>}</w:t>
      </w:r>
    </w:p>
    <w:p w:rsidR="00794490" w:rsidRPr="00BE4F02" w:rsidRDefault="00794490" w:rsidP="00794490">
      <w:pPr>
        <w:ind w:left="720"/>
        <w:jc w:val="both"/>
        <w:rPr>
          <w:highlight w:val="lightGray"/>
        </w:rPr>
      </w:pPr>
    </w:p>
    <w:p w:rsidR="00794490" w:rsidRPr="00BE4F02" w:rsidRDefault="00794490" w:rsidP="00794490">
      <w:pPr>
        <w:ind w:left="720"/>
        <w:jc w:val="both"/>
        <w:rPr>
          <w:highlight w:val="lightGray"/>
        </w:rPr>
      </w:pPr>
      <w:r w:rsidRPr="00BE4F02">
        <w:rPr>
          <w:highlight w:val="lightGray"/>
        </w:rPr>
        <w:t>floatavg(float a, float b, float c){</w:t>
      </w:r>
    </w:p>
    <w:p w:rsidR="00794490" w:rsidRPr="00BE4F02" w:rsidRDefault="00794490" w:rsidP="00794490">
      <w:pPr>
        <w:ind w:left="720"/>
        <w:jc w:val="both"/>
        <w:rPr>
          <w:highlight w:val="lightGray"/>
        </w:rPr>
      </w:pPr>
      <w:r w:rsidRPr="00BE4F02">
        <w:rPr>
          <w:highlight w:val="lightGray"/>
        </w:rPr>
        <w:t>cout&lt;&lt;"\nEntering the function\n";</w:t>
      </w:r>
    </w:p>
    <w:p w:rsidR="00794490" w:rsidRPr="00BE4F02" w:rsidRDefault="00794490" w:rsidP="00794490">
      <w:pPr>
        <w:ind w:left="720"/>
        <w:jc w:val="both"/>
        <w:rPr>
          <w:highlight w:val="lightGray"/>
        </w:rPr>
      </w:pPr>
      <w:r w:rsidRPr="00BE4F02">
        <w:rPr>
          <w:highlight w:val="lightGray"/>
        </w:rPr>
        <w:t>float average= (a+b+c)/3;</w:t>
      </w:r>
    </w:p>
    <w:p w:rsidR="00794490" w:rsidRPr="00BE4F02" w:rsidRDefault="00794490" w:rsidP="00794490">
      <w:pPr>
        <w:ind w:left="720"/>
        <w:jc w:val="both"/>
        <w:rPr>
          <w:highlight w:val="lightGray"/>
        </w:rPr>
      </w:pPr>
      <w:r w:rsidRPr="00BE4F02">
        <w:rPr>
          <w:highlight w:val="lightGray"/>
        </w:rPr>
        <w:t>return average;</w:t>
      </w:r>
    </w:p>
    <w:p w:rsidR="00794490" w:rsidRPr="00BE4F02" w:rsidRDefault="00794490" w:rsidP="00794490">
      <w:pPr>
        <w:ind w:left="720"/>
        <w:jc w:val="both"/>
        <w:rPr>
          <w:highlight w:val="lightGray"/>
        </w:rPr>
      </w:pPr>
      <w:r w:rsidRPr="00BE4F02">
        <w:rPr>
          <w:highlight w:val="lightGray"/>
        </w:rPr>
        <w:t>}</w:t>
      </w:r>
    </w:p>
    <w:p w:rsidR="00794490" w:rsidRPr="008E4521" w:rsidRDefault="00794490" w:rsidP="00794490">
      <w:pPr>
        <w:pStyle w:val="HTMLPreformatted"/>
        <w:jc w:val="both"/>
        <w:rPr>
          <w:rStyle w:val="HTMLTypewriter"/>
          <w:rFonts w:eastAsia="SimSun"/>
          <w:b/>
          <w:sz w:val="28"/>
          <w:szCs w:val="28"/>
          <w:u w:val="single"/>
        </w:rPr>
      </w:pPr>
      <w:r w:rsidRPr="008E4521">
        <w:rPr>
          <w:rStyle w:val="HTMLTypewriter"/>
          <w:rFonts w:eastAsia="SimSun"/>
          <w:b/>
          <w:sz w:val="28"/>
          <w:szCs w:val="28"/>
          <w:u w:val="single"/>
        </w:rPr>
        <w:t>NOTE:</w:t>
      </w:r>
    </w:p>
    <w:p w:rsidR="00794490" w:rsidRPr="000D4C35" w:rsidRDefault="00794490" w:rsidP="00794490">
      <w:pPr>
        <w:jc w:val="both"/>
        <w:rPr>
          <w:rFonts w:ascii="Calibri" w:hAnsi="Calibri"/>
          <w:b/>
          <w:sz w:val="28"/>
          <w:szCs w:val="28"/>
        </w:rPr>
      </w:pPr>
      <w:r w:rsidRPr="00421DE5">
        <w:rPr>
          <w:rFonts w:ascii="Calibri" w:hAnsi="Calibri"/>
        </w:rPr>
        <w:t xml:space="preserve">When you pass </w:t>
      </w:r>
      <w:r>
        <w:rPr>
          <w:rFonts w:ascii="Calibri" w:hAnsi="Calibri"/>
        </w:rPr>
        <w:t>parameters</w:t>
      </w:r>
      <w:r w:rsidRPr="00421DE5">
        <w:rPr>
          <w:rFonts w:ascii="Calibri" w:hAnsi="Calibri"/>
        </w:rPr>
        <w:t xml:space="preserve"> by </w:t>
      </w:r>
      <w:r>
        <w:rPr>
          <w:rFonts w:ascii="Calibri" w:hAnsi="Calibri"/>
        </w:rPr>
        <w:t>value</w:t>
      </w:r>
      <w:r w:rsidRPr="00421DE5">
        <w:rPr>
          <w:rFonts w:ascii="Calibri" w:hAnsi="Calibri"/>
        </w:rPr>
        <w:t xml:space="preserve">then the actual parameters are copied to formal parameters. The changes made within the function are not visible to the place from you called the function; however, if you pass parameters by reference, then the address of formal parameters is copied to the actual parameters. This means that both formal and actual parameters are pointing to the same memory location. The changes made within the function in the formal parameters are visible to the actual parameters. You know that a function can return only one value; however, if you pass parameters using pass-by-reference, then you can return more than one values from a function.  </w:t>
      </w:r>
    </w:p>
    <w:p w:rsidR="00794490" w:rsidRPr="000D4C35" w:rsidRDefault="00794490" w:rsidP="00794490">
      <w:pPr>
        <w:pStyle w:val="HTMLPreformatted"/>
        <w:jc w:val="both"/>
        <w:rPr>
          <w:rStyle w:val="HTMLTypewriter"/>
          <w:rFonts w:eastAsia="SimSun"/>
          <w:b/>
          <w:sz w:val="28"/>
          <w:szCs w:val="28"/>
        </w:rPr>
      </w:pPr>
      <w:r w:rsidRPr="000D4C35">
        <w:rPr>
          <w:rStyle w:val="HTMLTypewriter"/>
          <w:rFonts w:eastAsia="SimSun"/>
          <w:b/>
          <w:sz w:val="28"/>
          <w:szCs w:val="28"/>
        </w:rPr>
        <w:t>PRACTICE TASKS:</w:t>
      </w:r>
    </w:p>
    <w:p w:rsidR="00794490" w:rsidRPr="00BA3599" w:rsidRDefault="00794490" w:rsidP="00794490">
      <w:pPr>
        <w:pStyle w:val="HTMLPreformatted"/>
        <w:jc w:val="both"/>
        <w:rPr>
          <w:rStyle w:val="HTMLTypewriter"/>
          <w:rFonts w:eastAsia="SimSun"/>
        </w:rPr>
      </w:pPr>
    </w:p>
    <w:p w:rsidR="00794490" w:rsidRDefault="00794490" w:rsidP="00794490">
      <w:r>
        <w:t>TASK 1:   (pass by value)</w:t>
      </w:r>
    </w:p>
    <w:p w:rsidR="00794490" w:rsidRDefault="00794490" w:rsidP="00794490">
      <w:pPr>
        <w:rPr>
          <w:lang w:val="en-IN"/>
        </w:rPr>
      </w:pPr>
      <w:r w:rsidRPr="009804AF">
        <w:rPr>
          <w:lang w:val="en-IN"/>
        </w:rPr>
        <w:t>Write a function to calculate the factorial value of any integer as an argument. Call this function from main( ) and print the results in main( ).</w:t>
      </w:r>
    </w:p>
    <w:p w:rsidR="00794490" w:rsidRPr="00887BF3" w:rsidRDefault="00794490" w:rsidP="00794490">
      <w:pPr>
        <w:rPr>
          <w:lang w:val="en-IN"/>
        </w:rPr>
      </w:pPr>
    </w:p>
    <w:p w:rsidR="00794490" w:rsidRDefault="00794490" w:rsidP="00794490">
      <w:r>
        <w:t>Task 2:   (pass by value)</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Write a program that lets the user perform arithmetic operations on two numbers. Your program must be menu driven, allowing the user to select the operation (+, -, *, or /) and input the numbers. Furthermore, your program must consist of following functions:</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1. Function showChoice: This function shows the options to the user and explains how to enter data.</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2. Function add: This function accepts two number as arguments and returns sum.</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3. Function subtract: This function accepts two number as arguments and returns their difference.</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4. Function multiply: This function accepts two number as arguments and returns product.</w:t>
      </w:r>
    </w:p>
    <w:p w:rsidR="00794490" w:rsidRPr="00875FBB" w:rsidRDefault="00794490" w:rsidP="00794490">
      <w:pPr>
        <w:jc w:val="both"/>
        <w:rPr>
          <w:rFonts w:ascii="Calibri" w:eastAsiaTheme="majorEastAsia" w:hAnsi="Calibri" w:cstheme="majorBidi"/>
          <w:color w:val="000000" w:themeColor="text1"/>
        </w:rPr>
      </w:pPr>
      <w:r w:rsidRPr="00875FBB">
        <w:rPr>
          <w:rFonts w:ascii="Calibri" w:eastAsiaTheme="majorEastAsia" w:hAnsi="Calibri" w:cstheme="majorBidi"/>
          <w:color w:val="000000" w:themeColor="text1"/>
        </w:rPr>
        <w:t>5. Function divide: This function accepts two number as arguments and returns quotient.</w:t>
      </w:r>
    </w:p>
    <w:p w:rsidR="00794490" w:rsidRDefault="00794490" w:rsidP="00794490">
      <w:pPr>
        <w:jc w:val="both"/>
        <w:rPr>
          <w:rFonts w:ascii="Calibri" w:eastAsiaTheme="majorEastAsia" w:hAnsi="Calibri" w:cstheme="majorBidi"/>
          <w:color w:val="365F91" w:themeColor="accent1" w:themeShade="BF"/>
        </w:rPr>
      </w:pPr>
    </w:p>
    <w:p w:rsidR="00794490" w:rsidRDefault="00794490" w:rsidP="00794490">
      <w:pPr>
        <w:jc w:val="both"/>
        <w:rPr>
          <w:rFonts w:ascii="Calibri" w:hAnsi="Calibri"/>
        </w:rPr>
      </w:pPr>
      <w:r>
        <w:rPr>
          <w:rFonts w:ascii="Calibri" w:hAnsi="Calibri"/>
        </w:rPr>
        <w:t>TASK 3:</w:t>
      </w:r>
    </w:p>
    <w:p w:rsidR="00794490" w:rsidRDefault="00794490" w:rsidP="00794490">
      <w:pPr>
        <w:jc w:val="both"/>
        <w:rPr>
          <w:rFonts w:ascii="Calibri" w:hAnsi="Calibri"/>
        </w:rPr>
      </w:pPr>
      <w:r w:rsidRPr="00887BF3">
        <w:rPr>
          <w:rFonts w:ascii="Calibri" w:hAnsi="Calibri"/>
        </w:rPr>
        <w:t xml:space="preserve">Write a function called zero_small() that has two integer arguments being </w:t>
      </w:r>
      <w:r w:rsidRPr="004C3057">
        <w:rPr>
          <w:rFonts w:ascii="Calibri" w:hAnsi="Calibri"/>
          <w:b/>
        </w:rPr>
        <w:t>passed by reference</w:t>
      </w:r>
      <w:r w:rsidRPr="00887BF3">
        <w:rPr>
          <w:rFonts w:ascii="Calibri" w:hAnsi="Calibri"/>
        </w:rPr>
        <w:t xml:space="preserve"> and sets the smaller of the two numbers to 0. Write the main program to access the function.</w:t>
      </w:r>
    </w:p>
    <w:p w:rsidR="00794490" w:rsidRDefault="00794490" w:rsidP="00794490">
      <w:pPr>
        <w:jc w:val="both"/>
        <w:rPr>
          <w:rFonts w:ascii="Calibri" w:hAnsi="Calibri"/>
        </w:rPr>
      </w:pPr>
    </w:p>
    <w:p w:rsidR="00794490" w:rsidRDefault="00794490" w:rsidP="00794490">
      <w:pPr>
        <w:jc w:val="both"/>
        <w:rPr>
          <w:rFonts w:ascii="Calibri" w:hAnsi="Calibri"/>
          <w:lang w:val="en-IN"/>
        </w:rPr>
      </w:pPr>
      <w:r>
        <w:rPr>
          <w:rFonts w:ascii="Calibri" w:hAnsi="Calibri"/>
          <w:lang w:val="en-IN"/>
        </w:rPr>
        <w:t xml:space="preserve">TASK 4:   </w:t>
      </w:r>
      <w:r>
        <w:t>(pass by value)</w:t>
      </w:r>
    </w:p>
    <w:p w:rsidR="00794490" w:rsidRDefault="00794490" w:rsidP="00794490">
      <w:pPr>
        <w:jc w:val="both"/>
        <w:rPr>
          <w:rFonts w:ascii="Calibri" w:hAnsi="Calibri"/>
          <w:lang w:val="en-IN"/>
        </w:rPr>
      </w:pPr>
      <w:r w:rsidRPr="00AF2FFF">
        <w:rPr>
          <w:rFonts w:ascii="Calibri" w:hAnsi="Calibri"/>
          <w:lang w:val="en-IN"/>
        </w:rPr>
        <w:t>Write a function that receives two numbers as an argument and display all prime numbers between these two numbers. Call this function from main( ).</w:t>
      </w:r>
    </w:p>
    <w:p w:rsidR="00794490" w:rsidRPr="00AF2FFF" w:rsidRDefault="00794490" w:rsidP="00794490">
      <w:pPr>
        <w:jc w:val="both"/>
        <w:rPr>
          <w:rFonts w:ascii="Calibri" w:hAnsi="Calibri"/>
          <w:lang w:val="en-IN"/>
        </w:rPr>
      </w:pPr>
    </w:p>
    <w:p w:rsidR="00794490" w:rsidRDefault="00794490" w:rsidP="00794490">
      <w:pPr>
        <w:rPr>
          <w:rFonts w:ascii="Calibri" w:hAnsi="Calibri"/>
          <w:b/>
          <w:sz w:val="32"/>
          <w:szCs w:val="32"/>
          <w:u w:val="single"/>
        </w:rPr>
      </w:pPr>
    </w:p>
    <w:p w:rsidR="00794490" w:rsidRDefault="00794490" w:rsidP="00794490">
      <w:pPr>
        <w:rPr>
          <w:rFonts w:ascii="Calibri" w:hAnsi="Calibri"/>
          <w:b/>
          <w:sz w:val="32"/>
          <w:szCs w:val="32"/>
          <w:u w:val="single"/>
        </w:rPr>
      </w:pPr>
    </w:p>
    <w:p w:rsidR="00794490" w:rsidRDefault="00794490" w:rsidP="00794490">
      <w:pPr>
        <w:rPr>
          <w:rFonts w:ascii="Calibri" w:hAnsi="Calibri"/>
          <w:b/>
          <w:sz w:val="32"/>
          <w:szCs w:val="32"/>
          <w:u w:val="single"/>
        </w:rPr>
      </w:pPr>
      <w:r w:rsidRPr="00EF7D10">
        <w:rPr>
          <w:rFonts w:ascii="Calibri" w:hAnsi="Calibri"/>
          <w:b/>
          <w:sz w:val="32"/>
          <w:szCs w:val="32"/>
          <w:u w:val="single"/>
        </w:rPr>
        <w:t xml:space="preserve">Assignment: </w:t>
      </w:r>
      <w:r>
        <w:rPr>
          <w:rFonts w:ascii="Calibri" w:hAnsi="Calibri"/>
          <w:b/>
          <w:sz w:val="32"/>
          <w:szCs w:val="32"/>
          <w:u w:val="single"/>
        </w:rPr>
        <w:t>10 marks</w:t>
      </w:r>
    </w:p>
    <w:p w:rsidR="00794490" w:rsidRPr="00EF7D10" w:rsidRDefault="00794490" w:rsidP="00794490">
      <w:pPr>
        <w:rPr>
          <w:rFonts w:ascii="Calibri" w:hAnsi="Calibri"/>
          <w:b/>
          <w:sz w:val="32"/>
          <w:szCs w:val="32"/>
          <w:u w:val="single"/>
        </w:rPr>
      </w:pPr>
    </w:p>
    <w:p w:rsidR="00794490" w:rsidRDefault="00794490" w:rsidP="00794490">
      <w:pPr>
        <w:rPr>
          <w:rFonts w:ascii="Calibri" w:hAnsi="Calibri"/>
          <w:lang w:val="en-IN"/>
        </w:rPr>
      </w:pPr>
      <w:r>
        <w:rPr>
          <w:rFonts w:ascii="Calibri" w:hAnsi="Calibri"/>
          <w:lang w:val="en-IN"/>
        </w:rPr>
        <w:t xml:space="preserve">Q1. </w:t>
      </w:r>
      <w:r w:rsidRPr="00EF7D10">
        <w:rPr>
          <w:rFonts w:ascii="Calibri" w:hAnsi="Calibri"/>
          <w:lang w:val="en-IN"/>
        </w:rPr>
        <w:t>Raising a number to a power p is the same as multiplying n by itself p times. Write a function called power that takes two arguments, a double value for n and an int value for p, and return the result as double value. Use default argument of 2 for p, so that if this argument is omitted the number will be squared. Write the main function that gets value from the user to test power function.</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lang w:val="en-IN"/>
        </w:rPr>
        <w:t xml:space="preserve">Q2. </w:t>
      </w:r>
      <w:r w:rsidRPr="00E84B26">
        <w:rPr>
          <w:rFonts w:asciiTheme="minorHAnsi" w:hAnsiTheme="minorHAnsi" w:cstheme="minorHAnsi"/>
          <w:sz w:val="24"/>
          <w:szCs w:val="24"/>
        </w:rPr>
        <w:t xml:space="preserve">Write a function named "sum_from_to" that takes two integer arguments, call them "first" and "last", and returns as its value the sum of all the integers between firstand lastinclusive. Thus, for example,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cout&lt;&lt;sum_from_to(4,7) &lt;&lt;endl;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 xml:space="preserve">will print 22 because 4+5+6+7 = 22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cout&lt;&lt;sum_from_to(-3,1) &lt;&lt;endl; //will print −5</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cout&lt;&lt;sum_from_to(7,4) &lt;&lt;endl;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 xml:space="preserve">will print 22 because 7+6+5+4 = 22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cout&lt;&lt;sum_from_to(9,9) &lt;&lt;endl;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 xml:space="preserve">will print 9 </w:t>
      </w:r>
    </w:p>
    <w:p w:rsidR="00794490" w:rsidRPr="00E84B26" w:rsidRDefault="00794490" w:rsidP="00794490">
      <w:pPr>
        <w:rPr>
          <w:rFonts w:asciiTheme="minorHAnsi" w:hAnsiTheme="minorHAnsi" w:cstheme="minorHAnsi"/>
          <w:sz w:val="24"/>
          <w:szCs w:val="24"/>
        </w:rPr>
      </w:pPr>
      <w:r w:rsidRPr="00E84B26">
        <w:rPr>
          <w:rFonts w:asciiTheme="minorHAnsi" w:hAnsiTheme="minorHAnsi" w:cstheme="minorHAnsi"/>
          <w:sz w:val="24"/>
          <w:szCs w:val="24"/>
        </w:rPr>
        <w:t>Q3. Write a function that receives two numbers as an argument and displays odd numbers between these two numbers. Call this function from main.</w:t>
      </w:r>
    </w:p>
    <w:p w:rsidR="00794490" w:rsidRDefault="00794490"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794490">
      <w:pPr>
        <w:rPr>
          <w:rFonts w:ascii="Calibri" w:hAnsi="Calibri"/>
          <w:lang w:val="en-IN"/>
        </w:rPr>
      </w:pPr>
    </w:p>
    <w:p w:rsidR="00E84B26" w:rsidRDefault="00E84B26" w:rsidP="00E84B26">
      <w:pPr>
        <w:pStyle w:val="Title"/>
      </w:pPr>
      <w:bookmarkStart w:id="967" w:name="_Toc275114589"/>
      <w:r>
        <w:t>LAB 14</w:t>
      </w:r>
    </w:p>
    <w:p w:rsidR="00E84B26" w:rsidRDefault="00E84B26" w:rsidP="00E84B26">
      <w:pPr>
        <w:pStyle w:val="Title"/>
      </w:pPr>
      <w:r w:rsidRPr="0052296E">
        <w:t>Arrays</w:t>
      </w:r>
      <w:bookmarkEnd w:id="967"/>
    </w:p>
    <w:p w:rsidR="00E84B26" w:rsidRDefault="00E84B26" w:rsidP="00E84B26">
      <w:pPr>
        <w:pStyle w:val="Heading1"/>
        <w:jc w:val="both"/>
      </w:pPr>
      <w:r>
        <w:t>Objectives of this lab:</w:t>
      </w:r>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68" w:name="_Toc275114397"/>
      <w:bookmarkStart w:id="969" w:name="_Toc275114508"/>
      <w:bookmarkStart w:id="970" w:name="_Toc275114590"/>
      <w:bookmarkStart w:id="971" w:name="_Toc275242982"/>
      <w:r w:rsidRPr="008232B9">
        <w:t>Declaration of Array</w:t>
      </w:r>
      <w:bookmarkEnd w:id="968"/>
      <w:bookmarkEnd w:id="969"/>
      <w:bookmarkEnd w:id="970"/>
      <w:bookmarkEnd w:id="971"/>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72" w:name="_Toc275114398"/>
      <w:bookmarkStart w:id="973" w:name="_Toc275114509"/>
      <w:bookmarkStart w:id="974" w:name="_Toc275114591"/>
      <w:bookmarkStart w:id="975" w:name="_Toc275242983"/>
      <w:r w:rsidRPr="008232B9">
        <w:t>Initialization of Array</w:t>
      </w:r>
      <w:bookmarkEnd w:id="972"/>
      <w:bookmarkEnd w:id="973"/>
      <w:bookmarkEnd w:id="974"/>
      <w:bookmarkEnd w:id="975"/>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76" w:name="_Toc275114399"/>
      <w:bookmarkStart w:id="977" w:name="_Toc275114510"/>
      <w:bookmarkStart w:id="978" w:name="_Toc275114592"/>
      <w:bookmarkStart w:id="979" w:name="_Toc275242984"/>
      <w:r w:rsidRPr="008232B9">
        <w:t>Accessing elements of Array</w:t>
      </w:r>
      <w:bookmarkEnd w:id="976"/>
      <w:bookmarkEnd w:id="977"/>
      <w:bookmarkEnd w:id="978"/>
      <w:bookmarkEnd w:id="979"/>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80" w:name="_Toc275114400"/>
      <w:bookmarkStart w:id="981" w:name="_Toc275114511"/>
      <w:bookmarkStart w:id="982" w:name="_Toc275114593"/>
      <w:bookmarkStart w:id="983" w:name="_Toc275242985"/>
      <w:r w:rsidRPr="008232B9">
        <w:t>Printing arrays</w:t>
      </w:r>
      <w:bookmarkEnd w:id="980"/>
      <w:bookmarkEnd w:id="981"/>
      <w:bookmarkEnd w:id="982"/>
      <w:bookmarkEnd w:id="983"/>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84" w:name="_Toc275114401"/>
      <w:bookmarkStart w:id="985" w:name="_Toc275114512"/>
      <w:bookmarkStart w:id="986" w:name="_Toc275114594"/>
      <w:bookmarkStart w:id="987" w:name="_Toc275242986"/>
      <w:r w:rsidRPr="008232B9">
        <w:t>Copying arrays</w:t>
      </w:r>
      <w:bookmarkEnd w:id="984"/>
      <w:bookmarkEnd w:id="985"/>
      <w:bookmarkEnd w:id="986"/>
      <w:bookmarkEnd w:id="987"/>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88" w:name="_Toc275114402"/>
      <w:bookmarkStart w:id="989" w:name="_Toc275114513"/>
      <w:bookmarkStart w:id="990" w:name="_Toc275114595"/>
      <w:bookmarkStart w:id="991" w:name="_Toc275242987"/>
      <w:r w:rsidRPr="008232B9">
        <w:t xml:space="preserve">Scanning array elements using </w:t>
      </w:r>
      <w:r>
        <w:t>cin</w:t>
      </w:r>
      <w:bookmarkEnd w:id="988"/>
      <w:bookmarkEnd w:id="989"/>
      <w:bookmarkEnd w:id="990"/>
      <w:bookmarkEnd w:id="991"/>
    </w:p>
    <w:p w:rsidR="00E84B26" w:rsidRPr="008232B9" w:rsidRDefault="00E84B26" w:rsidP="008B4DBC">
      <w:pPr>
        <w:pStyle w:val="Heading3"/>
        <w:keepNext/>
        <w:widowControl/>
        <w:numPr>
          <w:ilvl w:val="0"/>
          <w:numId w:val="45"/>
        </w:numPr>
        <w:autoSpaceDE/>
        <w:autoSpaceDN/>
        <w:spacing w:before="240" w:after="60" w:line="276" w:lineRule="auto"/>
        <w:jc w:val="both"/>
      </w:pPr>
      <w:bookmarkStart w:id="992" w:name="_Toc275114403"/>
      <w:bookmarkStart w:id="993" w:name="_Toc275114514"/>
      <w:bookmarkStart w:id="994" w:name="_Toc275114596"/>
      <w:bookmarkStart w:id="995" w:name="_Toc275242988"/>
      <w:r w:rsidRPr="008232B9">
        <w:t>Dealing with characters using arrays</w:t>
      </w:r>
      <w:bookmarkEnd w:id="992"/>
      <w:bookmarkEnd w:id="993"/>
      <w:bookmarkEnd w:id="994"/>
      <w:bookmarkEnd w:id="995"/>
    </w:p>
    <w:p w:rsidR="00E84B26" w:rsidRPr="00634975" w:rsidRDefault="00E84B26" w:rsidP="00E84B26">
      <w:pPr>
        <w:pStyle w:val="NormalWeb"/>
        <w:spacing w:before="0" w:beforeAutospacing="0"/>
        <w:jc w:val="both"/>
      </w:pPr>
      <w:r w:rsidRPr="00634975">
        <w:t>Let's start by looking at the following code where a single variable is used to store a person's age.</w:t>
      </w:r>
    </w:p>
    <w:p w:rsidR="00E84B26" w:rsidRPr="00634975" w:rsidRDefault="00E84B26" w:rsidP="00E84B26">
      <w:pPr>
        <w:pStyle w:val="NormalWeb"/>
        <w:spacing w:before="0" w:beforeAutospacing="0"/>
        <w:jc w:val="both"/>
      </w:pPr>
      <w:r w:rsidRPr="00634975">
        <w:t xml:space="preserve">Code </w:t>
      </w:r>
    </w:p>
    <w:p w:rsidR="00E84B26" w:rsidRPr="005A21F5" w:rsidRDefault="00E84B26" w:rsidP="00E84B26">
      <w:pPr>
        <w:ind w:left="720"/>
        <w:jc w:val="both"/>
        <w:rPr>
          <w:highlight w:val="lightGray"/>
        </w:rPr>
      </w:pPr>
      <w:r w:rsidRPr="005A21F5">
        <w:rPr>
          <w:highlight w:val="lightGray"/>
        </w:rPr>
        <w:t>#include &lt;stdio.h&gt;</w:t>
      </w:r>
    </w:p>
    <w:p w:rsidR="00E84B26" w:rsidRPr="005A21F5" w:rsidRDefault="00E84B26" w:rsidP="00E84B26">
      <w:pPr>
        <w:ind w:left="720"/>
        <w:jc w:val="both"/>
        <w:rPr>
          <w:highlight w:val="lightGray"/>
        </w:rPr>
      </w:pPr>
      <w:r w:rsidRPr="005A21F5">
        <w:rPr>
          <w:highlight w:val="lightGray"/>
        </w:rPr>
        <w:t>int main()</w:t>
      </w:r>
    </w:p>
    <w:p w:rsidR="00E84B26" w:rsidRPr="005A21F5" w:rsidRDefault="00E84B26" w:rsidP="00E84B26">
      <w:pPr>
        <w:ind w:left="720"/>
        <w:jc w:val="both"/>
        <w:rPr>
          <w:highlight w:val="lightGray"/>
        </w:rPr>
      </w:pPr>
      <w:r w:rsidRPr="005A21F5">
        <w:rPr>
          <w:highlight w:val="lightGray"/>
        </w:rPr>
        <w:t xml:space="preserve">  {</w:t>
      </w:r>
    </w:p>
    <w:p w:rsidR="00E84B26" w:rsidRPr="005A21F5" w:rsidRDefault="00E84B26" w:rsidP="00E84B26">
      <w:pPr>
        <w:ind w:left="720"/>
        <w:jc w:val="both"/>
        <w:rPr>
          <w:highlight w:val="lightGray"/>
        </w:rPr>
      </w:pPr>
      <w:r w:rsidRPr="005A21F5">
        <w:rPr>
          <w:highlight w:val="lightGray"/>
        </w:rPr>
        <w:t>int age;</w:t>
      </w:r>
    </w:p>
    <w:p w:rsidR="00E84B26" w:rsidRPr="005A21F5" w:rsidRDefault="00E84B26" w:rsidP="00E84B26">
      <w:pPr>
        <w:ind w:left="720"/>
        <w:jc w:val="both"/>
        <w:rPr>
          <w:highlight w:val="lightGray"/>
        </w:rPr>
      </w:pPr>
      <w:r w:rsidRPr="005A21F5">
        <w:rPr>
          <w:highlight w:val="lightGray"/>
        </w:rPr>
        <w:t>age=23;</w:t>
      </w:r>
    </w:p>
    <w:p w:rsidR="00E84B26" w:rsidRPr="005A21F5" w:rsidRDefault="00E84B26" w:rsidP="00E84B26">
      <w:pPr>
        <w:ind w:left="720"/>
        <w:jc w:val="both"/>
        <w:rPr>
          <w:highlight w:val="lightGray"/>
        </w:rPr>
      </w:pPr>
      <w:r>
        <w:rPr>
          <w:highlight w:val="lightGray"/>
        </w:rPr>
        <w:t>cout&lt;&lt;endl&lt;&lt; age</w:t>
      </w:r>
      <w:r w:rsidRPr="005A21F5">
        <w:rPr>
          <w:highlight w:val="lightGray"/>
        </w:rPr>
        <w:t>;</w:t>
      </w:r>
    </w:p>
    <w:p w:rsidR="00E84B26" w:rsidRPr="005A21F5" w:rsidRDefault="00E84B26" w:rsidP="00E84B26">
      <w:pPr>
        <w:ind w:left="720"/>
        <w:jc w:val="both"/>
        <w:rPr>
          <w:highlight w:val="lightGray"/>
        </w:rPr>
      </w:pPr>
      <w:r w:rsidRPr="005A21F5">
        <w:rPr>
          <w:highlight w:val="lightGray"/>
        </w:rPr>
        <w:t>return 0;</w:t>
      </w:r>
    </w:p>
    <w:p w:rsidR="00E84B26" w:rsidRDefault="00E84B26" w:rsidP="00E84B26">
      <w:pPr>
        <w:ind w:left="720"/>
        <w:jc w:val="both"/>
        <w:rPr>
          <w:highlight w:val="lightGray"/>
        </w:rPr>
      </w:pPr>
      <w:r w:rsidRPr="005A21F5">
        <w:rPr>
          <w:highlight w:val="lightGray"/>
        </w:rPr>
        <w:t xml:space="preserve">   }</w:t>
      </w:r>
    </w:p>
    <w:p w:rsidR="00E84B26" w:rsidRDefault="00E84B26" w:rsidP="00E84B26">
      <w:pPr>
        <w:ind w:left="720"/>
        <w:jc w:val="both"/>
        <w:rPr>
          <w:highlight w:val="lightGray"/>
        </w:rPr>
      </w:pPr>
    </w:p>
    <w:p w:rsidR="00E84B26" w:rsidRPr="004E7BEF" w:rsidRDefault="00E84B26" w:rsidP="00E84B26">
      <w:pPr>
        <w:jc w:val="both"/>
        <w:rPr>
          <w:rFonts w:cstheme="minorHAnsi"/>
        </w:rPr>
      </w:pPr>
      <w:r w:rsidRPr="001206D3">
        <w:rPr>
          <w:rFonts w:cstheme="minorHAnsi"/>
          <w:b/>
        </w:rPr>
        <w:t>INTRODUCTION :</w:t>
      </w:r>
      <w:r w:rsidRPr="00325B6E">
        <w:rPr>
          <w:rFonts w:cstheme="minorHAnsi"/>
        </w:rPr>
        <w:t xml:space="preserve">An array is basically a collection of data-items or values all based on same data-type. For example: A student’s marks in five courses in a semester: 78, 91, 83, 67, and 89; represent a collection of five </w:t>
      </w:r>
      <w:r w:rsidRPr="00325B6E">
        <w:rPr>
          <w:rFonts w:cstheme="minorHAnsi"/>
          <w:b/>
        </w:rPr>
        <w:t>int</w:t>
      </w:r>
      <w:r w:rsidRPr="00325B6E">
        <w:rPr>
          <w:rFonts w:cstheme="minorHAnsi"/>
        </w:rPr>
        <w:t>type numbers where each value represents his/her marks in a certain course</w:t>
      </w:r>
      <w:r>
        <w:rPr>
          <w:rFonts w:cstheme="minorHAnsi"/>
        </w:rPr>
        <w:t>. An array is a structured data</w:t>
      </w:r>
      <w:r w:rsidRPr="00325B6E">
        <w:rPr>
          <w:rFonts w:cstheme="minorHAnsi"/>
        </w:rPr>
        <w:t xml:space="preserve">type (collection of values) of some fixed size (number of elements/values) where all values are of same type. </w:t>
      </w:r>
    </w:p>
    <w:p w:rsidR="00E84B26" w:rsidRDefault="00A21A02" w:rsidP="00E84B26">
      <w:pPr>
        <w:jc w:val="both"/>
        <w:rPr>
          <w:rFonts w:cstheme="minorHAnsi"/>
        </w:rPr>
      </w:pPr>
      <w:r>
        <w:rPr>
          <w:rFonts w:cstheme="minorHAnsi"/>
          <w:noProof/>
        </w:rPr>
        <w:pict>
          <v:rect id="Rectangle 190" o:spid="_x0000_s1206" style="position:absolute;left:0;text-align:left;margin-left:160.6pt;margin-top:23.7pt;width:128.55pt;height:21.2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8AsUgIAAM8EAAAOAAAAZHJzL2Uyb0RvYy54bWysVNuO0zAQfUfiHyy/0zSh6bZR09WqyyKk&#10;BVYsfMDUcRoL37DdpsvXM3aa0gVpHxAvkWfGPnNmzkxW10clyYE7L4yuaT6ZUsI1M43Qu5p++3r3&#10;ZkGJD6AbkEbzmj5xT6/Xr1+telvxwnRGNtwRBNG+6m1NuxBslWWedVyBnxjLNQZb4xQENN0uaxz0&#10;iK5kVkyn86w3rrHOMO49em+HIF0n/LblLHxuW88DkTVFbiF9Xfpu4zdbr6DaObCdYCca8A8sFAiN&#10;Sc9QtxCA7J34C0oJ5ow3bZgwozLTtoLxVANWk0//qOaxA8tTLdgcb89t8v8Pln06PDgiGtRuif3R&#10;oFCkL9g20DvJSXRii3rrK7z5aB9cLNLbe8O+e6LNpsN7/MY503ccGiSWx/vZswfR8PiUbPuPpkF8&#10;2AeTunVsnYqA2AdyTKI8nUXhx0AYOvP526JclJQwjBXz5eKqTCmgGl9b58N7bhSJh5o6ZJ/Q4XDv&#10;Q2QD1XglsTdSNHdCymTEQeMb6cgBcESAMa5Dnp7LvUK6gx9HbXoaFnTjSA3uxejGFGlkI1JK6C+T&#10;SE36mi7LokzAz2LnZy8TmI+ZoLokMBvdLxNQIuCWSaFqmiifSomSvdNN2oEAQg5nhJL6pGGUbZA/&#10;HLfHYU6KcSK2pnlCVZ0Ztgr/AnjojPtJSY8bVVP/Yw+OUyI/aJyMZT6bxRVMxqy8KtBwl5HtZQQ0&#10;Q6iaBkqG4yYMa7u3Tuw6zDSopM0NTlMrktBx0gZWJ/64NUmO04bHtby0063f/6H1LwAAAP//AwBQ&#10;SwMEFAAGAAgAAAAhAMNU+SvfAAAACQEAAA8AAABkcnMvZG93bnJldi54bWxMj8tOwzAQRfdI/IM1&#10;SOyo8+gjTTOpUKWKBSsCYu3EJokajyPbTQJfj1nR5ege3XumOC56YJOyrjeEEK8iYIoaI3tqET7e&#10;z08ZMOcFSTEYUgjfysGxvL8rRC7NTG9qqnzLQgm5XCB03o85567plBZuZUZFIfsyVgsfTttyacUc&#10;yvXAkyjaci16CgudGNWpU82lumqEuZM2rrbxz3j2XG/q15fP05QiPj4szwdgXi3+H4Y//aAOZXCq&#10;zZWkYwNCmsRJQBHWuzWwAGx2WQqsRsj2e+BlwW8/KH8BAAD//wMAUEsBAi0AFAAGAAgAAAAhALaD&#10;OJL+AAAA4QEAABMAAAAAAAAAAAAAAAAAAAAAAFtDb250ZW50X1R5cGVzXS54bWxQSwECLQAUAAYA&#10;CAAAACEAOP0h/9YAAACUAQAACwAAAAAAAAAAAAAAAAAvAQAAX3JlbHMvLnJlbHNQSwECLQAUAAYA&#10;CAAAACEABevALFICAADPBAAADgAAAAAAAAAAAAAAAAAuAgAAZHJzL2Uyb0RvYy54bWxQSwECLQAU&#10;AAYACAAAACEAw1T5K98AAAAJAQAADwAAAAAAAAAAAAAAAACsBAAAZHJzL2Rvd25yZXYueG1sUEsF&#10;BgAAAAAEAAQA8wAAALgFAAAAAA==&#10;" fillcolor="#dbe5f1 [660]" strokecolor="#95b3d7 [1940]">
            <v:textbox style="mso-next-textbox:#Rectangle 190">
              <w:txbxContent>
                <w:p w:rsidR="00E84B26" w:rsidRDefault="00E84B26" w:rsidP="00E84B26">
                  <w:pPr>
                    <w:pStyle w:val="HTMLPreformatted"/>
                    <w:jc w:val="center"/>
                    <w:rPr>
                      <w:b/>
                    </w:rPr>
                  </w:pPr>
                  <w:r>
                    <w:rPr>
                      <w:b/>
                    </w:rPr>
                    <w:t>int marks[5];</w:t>
                  </w:r>
                </w:p>
                <w:p w:rsidR="00E84B26" w:rsidRPr="006A009E" w:rsidRDefault="00E84B26" w:rsidP="00E84B26">
                  <w:pPr>
                    <w:ind w:firstLine="720"/>
                    <w:rPr>
                      <w:rFonts w:ascii="Courier New" w:hAnsi="Courier New" w:cs="Courier New"/>
                      <w:b/>
                    </w:rPr>
                  </w:pPr>
                </w:p>
              </w:txbxContent>
            </v:textbox>
          </v:rect>
        </w:pict>
      </w:r>
      <w:r w:rsidR="00E84B26" w:rsidRPr="00325B6E">
        <w:rPr>
          <w:rFonts w:cstheme="minorHAnsi"/>
        </w:rPr>
        <w:t xml:space="preserve">To define an array you have to mention its </w:t>
      </w:r>
      <w:r w:rsidR="00E84B26" w:rsidRPr="00325B6E">
        <w:rPr>
          <w:rFonts w:cstheme="minorHAnsi"/>
          <w:b/>
          <w:i/>
        </w:rPr>
        <w:t>type, name</w:t>
      </w:r>
      <w:r w:rsidR="00E84B26" w:rsidRPr="00325B6E">
        <w:rPr>
          <w:rFonts w:cstheme="minorHAnsi"/>
        </w:rPr>
        <w:t xml:space="preserve"> and </w:t>
      </w:r>
      <w:r w:rsidR="00E84B26" w:rsidRPr="00325B6E">
        <w:rPr>
          <w:rFonts w:cstheme="minorHAnsi"/>
          <w:b/>
          <w:i/>
        </w:rPr>
        <w:t>size</w:t>
      </w:r>
      <w:r w:rsidR="00E84B26" w:rsidRPr="00325B6E">
        <w:rPr>
          <w:rFonts w:cstheme="minorHAnsi"/>
        </w:rPr>
        <w:t xml:space="preserve"> (number of elements/values the array will contain). For example: </w:t>
      </w:r>
    </w:p>
    <w:p w:rsidR="00E84B26" w:rsidRDefault="00E84B26" w:rsidP="00E84B26">
      <w:pPr>
        <w:jc w:val="both"/>
        <w:rPr>
          <w:rFonts w:cstheme="minorHAnsi"/>
        </w:rPr>
      </w:pPr>
    </w:p>
    <w:p w:rsidR="00E84B26" w:rsidRPr="00325B6E" w:rsidRDefault="00E84B26" w:rsidP="00E84B26">
      <w:pPr>
        <w:pStyle w:val="HTMLPreformatted"/>
        <w:rPr>
          <w:rFonts w:asciiTheme="minorHAnsi" w:hAnsiTheme="minorHAnsi" w:cstheme="minorHAnsi"/>
          <w:sz w:val="22"/>
          <w:szCs w:val="22"/>
        </w:rPr>
      </w:pPr>
      <w:r w:rsidRPr="00325B6E">
        <w:rPr>
          <w:rFonts w:asciiTheme="minorHAnsi" w:hAnsiTheme="minorHAnsi" w:cstheme="minorHAnsi"/>
          <w:sz w:val="22"/>
          <w:szCs w:val="22"/>
        </w:rPr>
        <w:t xml:space="preserve">Above statements defines an </w:t>
      </w:r>
      <w:r w:rsidRPr="00325B6E">
        <w:rPr>
          <w:rFonts w:asciiTheme="minorHAnsi" w:hAnsiTheme="minorHAnsi" w:cstheme="minorHAnsi"/>
          <w:b/>
          <w:sz w:val="22"/>
          <w:szCs w:val="22"/>
        </w:rPr>
        <w:t>int type</w:t>
      </w:r>
      <w:r w:rsidRPr="00325B6E">
        <w:rPr>
          <w:rFonts w:asciiTheme="minorHAnsi" w:hAnsiTheme="minorHAnsi" w:cstheme="minorHAnsi"/>
          <w:sz w:val="22"/>
          <w:szCs w:val="22"/>
        </w:rPr>
        <w:t xml:space="preserve"> array named </w:t>
      </w:r>
      <w:r w:rsidRPr="00325B6E">
        <w:rPr>
          <w:rFonts w:asciiTheme="minorHAnsi" w:hAnsiTheme="minorHAnsi" w:cstheme="minorHAnsi"/>
          <w:b/>
          <w:i/>
          <w:sz w:val="22"/>
          <w:szCs w:val="22"/>
        </w:rPr>
        <w:t>marks</w:t>
      </w:r>
      <w:r w:rsidRPr="00325B6E">
        <w:rPr>
          <w:rFonts w:asciiTheme="minorHAnsi" w:hAnsiTheme="minorHAnsi" w:cstheme="minorHAnsi"/>
          <w:b/>
          <w:sz w:val="22"/>
          <w:szCs w:val="22"/>
        </w:rPr>
        <w:t xml:space="preserve">, </w:t>
      </w:r>
      <w:r w:rsidRPr="00325B6E">
        <w:rPr>
          <w:rFonts w:asciiTheme="minorHAnsi" w:hAnsiTheme="minorHAnsi" w:cstheme="minorHAnsi"/>
          <w:sz w:val="22"/>
          <w:szCs w:val="22"/>
        </w:rPr>
        <w:t xml:space="preserve">having </w:t>
      </w:r>
      <w:r w:rsidRPr="00325B6E">
        <w:rPr>
          <w:rFonts w:asciiTheme="minorHAnsi" w:hAnsiTheme="minorHAnsi" w:cstheme="minorHAnsi"/>
          <w:b/>
          <w:sz w:val="22"/>
          <w:szCs w:val="22"/>
        </w:rPr>
        <w:t>size: 5</w:t>
      </w:r>
      <w:r w:rsidRPr="00325B6E">
        <w:rPr>
          <w:rFonts w:asciiTheme="minorHAnsi" w:hAnsiTheme="minorHAnsi" w:cstheme="minorHAnsi"/>
          <w:sz w:val="22"/>
          <w:szCs w:val="22"/>
        </w:rPr>
        <w:t xml:space="preserve"> (capable of storing five values).In the similar way, you can create array of any basic type, Examples:</w:t>
      </w:r>
    </w:p>
    <w:p w:rsidR="00E84B26" w:rsidRDefault="00A21A02" w:rsidP="00E84B26">
      <w:pPr>
        <w:pStyle w:val="HTMLPreformatted"/>
        <w:rPr>
          <w:rFonts w:ascii="Times New Roman" w:hAnsi="Times New Roman" w:cs="Times New Roman"/>
        </w:rPr>
      </w:pPr>
      <w:r w:rsidRPr="00A21A02">
        <w:rPr>
          <w:b/>
          <w:noProof/>
        </w:rPr>
        <w:pict>
          <v:rect id="Rectangle 191" o:spid="_x0000_s1207" style="position:absolute;margin-left:68.35pt;margin-top:9.85pt;width:360.75pt;height:40.9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AmRwIAAM8EAAAOAAAAZHJzL2Uyb0RvYy54bWysVNuO0zAQfUfiHyy/0zSlWdqo6WrVZRHS&#10;AisWPsB1nMbCN8Zu0+XrGdtNKSDxsOLF8ozHx2fmzHh1fdSKHAR4aU1Dy8mUEmG4baXZNfTrl7tX&#10;C0p8YKZlyhrR0Cfh6fX65YvV4Goxs71VrQCCIMbXg2toH4Kri8LzXmjmJ9YJg4edBc0CmrArWmAD&#10;omtVzKbTq2Kw0DqwXHiP3tt8SNcJv+sED5+6zotAVEORW0grpHUb12K9YvUOmOslP9Fgz2ChmTT4&#10;6BnqlgVG9iD/gtKSg/W2CxNudWG7TnKRcsBsyukf2Tz2zImUCxbHu3OZ/P+D5R8PD0Bki9otS0oM&#10;0yjSZywbMzslSHRiiQbna4x8dA8Qk/Tu3vJvnhi76TFO3ADYoResRWIpvvjtQjQ8XiXb4YNtEZ/t&#10;g03VOnagIyDWgRyTKE9nUcQxEI7OebUoq1lFCcezKmpeRUoFq8fbDnx4J6wmcdNQQPYJnR3ufcih&#10;Y0hib5Vs76RSyYiNJjYKyIFhizDOhQlluq72GulmPz47PTULurGlsnsxupFNatmIlLj5y0eUIUND&#10;lzGL5xK4Gl9i9SWB+ej+NwEtA06ZkrqhifIplSjZW9OmGQhMqrxHKGUwiVG2LH84bo+5T16PHbG1&#10;7ROqCjZPFf4CuOkt/KBkwIlqqP++ZyAoUe8NdsaynM/jCCZjXr2ZoQGXJ9vLE2Y4QjU0UJK3m5DH&#10;du9A7np8Katk7A12UyeT0JFyZnXij1OT5DhNeBzLSztF/fqH1j8BAAD//wMAUEsDBBQABgAIAAAA&#10;IQDryCga3QAAAAoBAAAPAAAAZHJzL2Rvd25yZXYueG1sTI9BT8MwDIXvSPyHyEjcWNpNK6U0ndCk&#10;iQMnOsQ5bUxb0ThVkrWFX485wcl+9tPz5/Kw2lHM6MPgSEG6SUAgtc4M1Cl4O5/uchAhajJ6dIQK&#10;vjDAobq+KnVh3EKvONexExxCodAK+hinQsrQ9mh12LgJiXcfzlsdWfpOGq8XDrej3CZJJq0eiC/0&#10;esJjj+1nfbEKlt74tM7S7+kUpd03L8/vx3mn1O3N+vQIIuIa/8zwi8/oUDFT4y5kghhZ77J7tnLz&#10;wJUN+T7fgmh4kKQZyKqU/1+ofgAAAP//AwBQSwECLQAUAAYACAAAACEAtoM4kv4AAADhAQAAEwAA&#10;AAAAAAAAAAAAAAAAAAAAW0NvbnRlbnRfVHlwZXNdLnhtbFBLAQItABQABgAIAAAAIQA4/SH/1gAA&#10;AJQBAAALAAAAAAAAAAAAAAAAAC8BAABfcmVscy8ucmVsc1BLAQItABQABgAIAAAAIQCw5fAmRwIA&#10;AM8EAAAOAAAAAAAAAAAAAAAAAC4CAABkcnMvZTJvRG9jLnhtbFBLAQItABQABgAIAAAAIQDryCga&#10;3QAAAAoBAAAPAAAAAAAAAAAAAAAAAKEEAABkcnMvZG93bnJldi54bWxQSwUGAAAAAAQABADzAAAA&#10;qwUAAAAA&#10;" fillcolor="#dbe5f1 [660]" strokecolor="#95b3d7 [1940]">
            <v:textbox style="mso-next-textbox:#Rectangle 191">
              <w:txbxContent>
                <w:p w:rsidR="00E84B26" w:rsidRDefault="00E84B26" w:rsidP="00E84B26">
                  <w:pPr>
                    <w:pStyle w:val="HTMLPreformatted"/>
                    <w:spacing w:line="360" w:lineRule="auto"/>
                    <w:rPr>
                      <w:b/>
                    </w:rPr>
                  </w:pPr>
                  <w:r>
                    <w:rPr>
                      <w:b/>
                    </w:rPr>
                    <w:t>float GPA[4]; //To store GPA of last 4 semesters</w:t>
                  </w:r>
                </w:p>
                <w:p w:rsidR="00E84B26" w:rsidRDefault="00E84B26" w:rsidP="00E84B26">
                  <w:pPr>
                    <w:pStyle w:val="HTMLPreformatted"/>
                    <w:spacing w:line="360" w:lineRule="auto"/>
                    <w:rPr>
                      <w:b/>
                    </w:rPr>
                  </w:pPr>
                  <w:r>
                    <w:rPr>
                      <w:b/>
                    </w:rPr>
                    <w:t xml:space="preserve">doublearea_of_circles[10]; //To store area of 10 circles </w:t>
                  </w:r>
                </w:p>
                <w:p w:rsidR="00E84B26" w:rsidRPr="006A009E" w:rsidRDefault="00E84B26" w:rsidP="00E84B26">
                  <w:pPr>
                    <w:ind w:firstLine="720"/>
                    <w:rPr>
                      <w:rFonts w:ascii="Courier New" w:hAnsi="Courier New" w:cs="Courier New"/>
                      <w:b/>
                    </w:rPr>
                  </w:pPr>
                </w:p>
              </w:txbxContent>
            </v:textbox>
          </v:rect>
        </w:pict>
      </w:r>
    </w:p>
    <w:p w:rsidR="00E84B26" w:rsidRDefault="00E84B26" w:rsidP="00E84B26">
      <w:pPr>
        <w:pStyle w:val="HTMLPreformatted"/>
        <w:spacing w:line="360" w:lineRule="auto"/>
        <w:rPr>
          <w:b/>
        </w:rPr>
      </w:pPr>
      <w:r>
        <w:rPr>
          <w:b/>
        </w:rPr>
        <w:tab/>
      </w:r>
    </w:p>
    <w:p w:rsidR="00E84B26" w:rsidRDefault="00E84B26" w:rsidP="00E84B26">
      <w:pPr>
        <w:pStyle w:val="HTMLPreformatted"/>
        <w:spacing w:line="360" w:lineRule="auto"/>
        <w:rPr>
          <w:b/>
        </w:rPr>
      </w:pPr>
    </w:p>
    <w:p w:rsidR="00E84B26" w:rsidRDefault="00E84B26" w:rsidP="00E84B26">
      <w:pPr>
        <w:pStyle w:val="HTMLPreformatted"/>
        <w:spacing w:line="360" w:lineRule="auto"/>
        <w:rPr>
          <w:b/>
        </w:rPr>
      </w:pPr>
    </w:p>
    <w:p w:rsidR="00E84B26" w:rsidRPr="00325B6E" w:rsidRDefault="00E84B26" w:rsidP="00E84B26">
      <w:pPr>
        <w:pStyle w:val="HTMLPreformatted"/>
        <w:jc w:val="both"/>
        <w:rPr>
          <w:rFonts w:asciiTheme="minorHAnsi" w:hAnsiTheme="minorHAnsi" w:cstheme="minorHAnsi"/>
          <w:sz w:val="22"/>
          <w:szCs w:val="22"/>
        </w:rPr>
      </w:pPr>
      <w:r w:rsidRPr="00325B6E">
        <w:rPr>
          <w:rFonts w:asciiTheme="minorHAnsi" w:hAnsiTheme="minorHAnsi" w:cstheme="minorHAnsi"/>
          <w:sz w:val="22"/>
          <w:szCs w:val="22"/>
        </w:rPr>
        <w:t xml:space="preserve">Individual array elements can be accessed using </w:t>
      </w:r>
      <w:r w:rsidRPr="00325B6E">
        <w:rPr>
          <w:rFonts w:asciiTheme="minorHAnsi" w:hAnsiTheme="minorHAnsi" w:cstheme="minorHAnsi"/>
          <w:b/>
          <w:sz w:val="22"/>
          <w:szCs w:val="22"/>
        </w:rPr>
        <w:t xml:space="preserve">same name (array name) </w:t>
      </w:r>
      <w:r w:rsidRPr="00325B6E">
        <w:rPr>
          <w:rFonts w:asciiTheme="minorHAnsi" w:hAnsiTheme="minorHAnsi" w:cstheme="minorHAnsi"/>
          <w:sz w:val="22"/>
          <w:szCs w:val="22"/>
        </w:rPr>
        <w:t xml:space="preserve">along its </w:t>
      </w:r>
      <w:r w:rsidRPr="00325B6E">
        <w:rPr>
          <w:rFonts w:asciiTheme="minorHAnsi" w:hAnsiTheme="minorHAnsi" w:cstheme="minorHAnsi"/>
          <w:b/>
          <w:sz w:val="22"/>
          <w:szCs w:val="22"/>
        </w:rPr>
        <w:t>index</w:t>
      </w:r>
      <w:r w:rsidRPr="00325B6E">
        <w:rPr>
          <w:rFonts w:asciiTheme="minorHAnsi" w:hAnsiTheme="minorHAnsi" w:cstheme="minorHAnsi"/>
          <w:sz w:val="22"/>
          <w:szCs w:val="22"/>
        </w:rPr>
        <w:t xml:space="preserve">. An </w:t>
      </w:r>
      <w:r w:rsidRPr="00325B6E">
        <w:rPr>
          <w:rFonts w:asciiTheme="minorHAnsi" w:hAnsiTheme="minorHAnsi" w:cstheme="minorHAnsi"/>
          <w:b/>
          <w:sz w:val="22"/>
          <w:szCs w:val="22"/>
        </w:rPr>
        <w:t>index</w:t>
      </w:r>
      <w:r w:rsidRPr="00325B6E">
        <w:rPr>
          <w:rFonts w:asciiTheme="minorHAnsi" w:hAnsiTheme="minorHAnsi" w:cstheme="minorHAnsi"/>
          <w:sz w:val="22"/>
          <w:szCs w:val="22"/>
        </w:rPr>
        <w:t xml:space="preserve"> (which must be an integer value</w:t>
      </w:r>
      <w:r w:rsidRPr="00325B6E">
        <w:rPr>
          <w:rFonts w:asciiTheme="minorHAnsi" w:hAnsiTheme="minorHAnsi" w:cstheme="minorHAnsi"/>
          <w:b/>
          <w:sz w:val="22"/>
          <w:szCs w:val="22"/>
        </w:rPr>
        <w:t xml:space="preserve">) indicates relative position of an element/value within an array. </w:t>
      </w:r>
      <w:r w:rsidRPr="00325B6E">
        <w:rPr>
          <w:rFonts w:asciiTheme="minorHAnsi" w:hAnsiTheme="minorHAnsi" w:cstheme="minorHAnsi"/>
          <w:sz w:val="22"/>
          <w:szCs w:val="22"/>
        </w:rPr>
        <w:t xml:space="preserve">In C++, array are 0-index based, it means </w:t>
      </w:r>
      <w:r w:rsidRPr="00325B6E">
        <w:rPr>
          <w:rFonts w:asciiTheme="minorHAnsi" w:hAnsiTheme="minorHAnsi" w:cstheme="minorHAnsi"/>
          <w:sz w:val="22"/>
          <w:szCs w:val="22"/>
        </w:rPr>
        <w:lastRenderedPageBreak/>
        <w:t>that index of the starting/first element of an array is 0. For example: int marks[5]; defines an int-type array having five elements, where first value or element will be at index 0, second on index 1, thirds element at index 2, fourth at index 3, and the fifth element at index 4. Examples:</w:t>
      </w:r>
    </w:p>
    <w:p w:rsidR="00E84B26" w:rsidRDefault="00A21A02" w:rsidP="00E84B26">
      <w:pPr>
        <w:pStyle w:val="HTMLPreformatted"/>
        <w:spacing w:line="360" w:lineRule="auto"/>
        <w:rPr>
          <w:b/>
        </w:rPr>
      </w:pPr>
      <w:r>
        <w:rPr>
          <w:b/>
          <w:noProof/>
        </w:rPr>
        <w:pict>
          <v:rect id="Rectangle 192" o:spid="_x0000_s1208" style="position:absolute;margin-left:46.65pt;margin-top:12pt;width:399.15pt;height:20.2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JGUQIAAM8EAAAOAAAAZHJzL2Uyb0RvYy54bWysVNuO0zAQfUfiHyy/06RRU7ZR09WqyyKk&#10;BVYsfMDUcRoL37DdpsvXM3aS0gVpHxAvkWfGPnNmzkzW1yclyZE7L4yu6XyWU8I1M43Q+5p++3r3&#10;5ooSH0A3II3mNX3inl5vXr9a97bihemMbLgjCKJ91duadiHYKss867gCPzOWawy2xikIaLp91jjo&#10;EV3JrMjzZdYb11hnGPcevbdDkG4SfttyFj63reeByJoit5C+Ln138Ztt1lDtHdhOsJEG/AMLBUJj&#10;0jPULQQgByf+glKCOeNNG2bMqMy0rWA81YDVzPM/qnnswPJUCzbH23Ob/P+DZZ+OD46IBrVbFZRo&#10;UCjSF2wb6L3kJDqxRb31Fd58tA8uFuntvWHfPdFm2+E9fuOc6TsODRKbx/vZswfR8PiU7PqPpkF8&#10;OASTunVqnYqA2AdySqI8nUXhp0AYOst8uSrykhKGsaJcloukWgbV9No6H95zo0g81NQh+4QOx3sf&#10;IhuopiuJvZGiuRNSJiMOGt9KR46AIwKMcR3m6bk8KKQ7+HHU8nFY0I0jNbivJjemSCMbkVJCf5lE&#10;atLXdFUWZQJ+Fjs/e5nAcsoE1SWBxeR+mYASAbdMClXTRHksJUr2TjdpBwIIOZwRSupRwyjbIH84&#10;7U7DnCymidiZ5glVdWbYKvwL4KEz7iclPW5UTf2PAzhOifygcTJW8wVKR0IyFuXbAg13GdldRkAz&#10;hKppoGQ4bsOwtgfrxL7DTINK2tzgNLUiCR0nbWA18setSXKMGx7X8tJOt37/hza/AAAA//8DAFBL&#10;AwQUAAYACAAAACEAeBwGid0AAAAIAQAADwAAAGRycy9kb3ducmV2LnhtbEyPQU+EMBSE7yb+h+aZ&#10;eHMLC5JdlrIxm2w8eBKN50KflCxtSdsF9Nf7POlxMpOZb6rjakY2ow+DswLSTQIMbefUYHsB72/n&#10;hx2wEKVVcnQWBXxhgGN9e1PJUrnFvuLcxJ5RiQ2lFKBjnErOQ6fRyLBxE1ryPp03MpL0PVdeLlRu&#10;Rr5NkoIbOVha0HLCk8bu0lyNgEUrnzZF+j2dIzeP7cvzx2nOhLi/W58OwCKu8S8Mv/iEDjUxte5q&#10;VWCjgH2WUVLANqdL5O/2aQGsFVDkOfC64v8P1D8AAAD//wMAUEsBAi0AFAAGAAgAAAAhALaDOJL+&#10;AAAA4QEAABMAAAAAAAAAAAAAAAAAAAAAAFtDb250ZW50X1R5cGVzXS54bWxQSwECLQAUAAYACAAA&#10;ACEAOP0h/9YAAACUAQAACwAAAAAAAAAAAAAAAAAvAQAAX3JlbHMvLnJlbHNQSwECLQAUAAYACAAA&#10;ACEAx7FCRlECAADPBAAADgAAAAAAAAAAAAAAAAAuAgAAZHJzL2Uyb0RvYy54bWxQSwECLQAUAAYA&#10;CAAAACEAeBwGid0AAAAIAQAADwAAAAAAAAAAAAAAAACrBAAAZHJzL2Rvd25yZXYueG1sUEsFBgAA&#10;AAAEAAQA8wAAALUFAAAAAA==&#10;" fillcolor="#dbe5f1 [660]" strokecolor="#95b3d7 [1940]">
            <v:textbox style="mso-next-textbox:#Rectangle 192">
              <w:txbxContent>
                <w:p w:rsidR="00E84B26" w:rsidRDefault="00E84B26" w:rsidP="00E84B26">
                  <w:pPr>
                    <w:pStyle w:val="HTMLPreformatted"/>
                    <w:spacing w:line="360" w:lineRule="auto"/>
                    <w:rPr>
                      <w:b/>
                    </w:rPr>
                  </w:pPr>
                  <w:r>
                    <w:rPr>
                      <w:b/>
                    </w:rPr>
                    <w:t>cin&gt;&gt;marks[2]; //Gets marks from user and stores at 3</w:t>
                  </w:r>
                  <w:r w:rsidRPr="00031CC5">
                    <w:rPr>
                      <w:b/>
                      <w:vertAlign w:val="superscript"/>
                    </w:rPr>
                    <w:t>rd</w:t>
                  </w:r>
                  <w:r>
                    <w:rPr>
                      <w:b/>
                    </w:rPr>
                    <w:t xml:space="preserve"> position</w:t>
                  </w:r>
                </w:p>
                <w:p w:rsidR="00E84B26" w:rsidRPr="006A009E" w:rsidRDefault="00E84B26" w:rsidP="00E84B26">
                  <w:pPr>
                    <w:ind w:firstLine="720"/>
                    <w:rPr>
                      <w:rFonts w:ascii="Courier New" w:hAnsi="Courier New" w:cs="Courier New"/>
                      <w:b/>
                    </w:rPr>
                  </w:pPr>
                </w:p>
              </w:txbxContent>
            </v:textbox>
          </v:rect>
        </w:pict>
      </w:r>
    </w:p>
    <w:p w:rsidR="00E84B26" w:rsidRDefault="00E84B26" w:rsidP="00E84B26">
      <w:pPr>
        <w:pStyle w:val="HTMLPreformatted"/>
        <w:spacing w:line="360" w:lineRule="auto"/>
        <w:rPr>
          <w:b/>
        </w:rPr>
      </w:pPr>
      <w:r>
        <w:rPr>
          <w:b/>
        </w:rPr>
        <w:tab/>
      </w:r>
    </w:p>
    <w:p w:rsidR="00E84B26" w:rsidRPr="005A21F5" w:rsidRDefault="00E84B26" w:rsidP="00E84B26">
      <w:pPr>
        <w:ind w:left="720"/>
        <w:jc w:val="both"/>
        <w:rPr>
          <w:highlight w:val="lightGray"/>
        </w:rPr>
      </w:pPr>
    </w:p>
    <w:p w:rsidR="00E84B26" w:rsidRPr="005A21F5" w:rsidRDefault="00E84B26" w:rsidP="00E84B26">
      <w:pPr>
        <w:ind w:left="720"/>
        <w:jc w:val="both"/>
        <w:rPr>
          <w:highlight w:val="lightGray"/>
        </w:rPr>
      </w:pPr>
    </w:p>
    <w:p w:rsidR="00E84B26" w:rsidRPr="00634975" w:rsidRDefault="00E84B26" w:rsidP="008B4DBC">
      <w:pPr>
        <w:pStyle w:val="NormalWeb"/>
        <w:numPr>
          <w:ilvl w:val="0"/>
          <w:numId w:val="44"/>
        </w:numPr>
        <w:spacing w:before="240" w:beforeAutospacing="0"/>
        <w:jc w:val="both"/>
        <w:rPr>
          <w:b/>
          <w:sz w:val="28"/>
          <w:szCs w:val="28"/>
        </w:rPr>
      </w:pPr>
      <w:r w:rsidRPr="00634975">
        <w:rPr>
          <w:b/>
          <w:sz w:val="28"/>
          <w:szCs w:val="28"/>
        </w:rPr>
        <w:t>Declaration of Array</w:t>
      </w:r>
    </w:p>
    <w:p w:rsidR="00E84B26" w:rsidRPr="00634975" w:rsidRDefault="00E84B26" w:rsidP="00E84B26">
      <w:pPr>
        <w:pStyle w:val="NormalWeb"/>
        <w:spacing w:before="240" w:beforeAutospacing="0"/>
        <w:ind w:left="720"/>
        <w:jc w:val="both"/>
      </w:pPr>
      <w:r w:rsidRPr="00634975">
        <w:t xml:space="preserve">Here's is the code snippet to create an array and one way to initialize an array: </w:t>
      </w:r>
    </w:p>
    <w:p w:rsidR="00E84B26" w:rsidRPr="0046601C" w:rsidRDefault="00E84B26" w:rsidP="00E84B26">
      <w:pPr>
        <w:ind w:left="720"/>
        <w:jc w:val="both"/>
        <w:rPr>
          <w:highlight w:val="lightGray"/>
        </w:rPr>
      </w:pPr>
      <w:r w:rsidRPr="0046601C">
        <w:rPr>
          <w:highlight w:val="lightGray"/>
        </w:rPr>
        <w:t>#include &lt;iostream.h&gt;</w:t>
      </w:r>
    </w:p>
    <w:p w:rsidR="00E84B26" w:rsidRPr="0046601C" w:rsidRDefault="00E84B26" w:rsidP="00E84B26">
      <w:pPr>
        <w:ind w:left="720"/>
        <w:jc w:val="both"/>
        <w:rPr>
          <w:highlight w:val="lightGray"/>
        </w:rPr>
      </w:pPr>
      <w:r w:rsidRPr="0046601C">
        <w:rPr>
          <w:highlight w:val="lightGray"/>
        </w:rPr>
        <w:t>int main()</w:t>
      </w:r>
    </w:p>
    <w:p w:rsidR="00E84B26" w:rsidRPr="0046601C" w:rsidRDefault="00E84B26" w:rsidP="00E84B26">
      <w:pPr>
        <w:ind w:left="720"/>
        <w:jc w:val="both"/>
        <w:rPr>
          <w:highlight w:val="lightGray"/>
        </w:rPr>
      </w:pPr>
      <w:r w:rsidRPr="0046601C">
        <w:rPr>
          <w:highlight w:val="lightGray"/>
        </w:rPr>
        <w:t xml:space="preserve">   {</w:t>
      </w:r>
    </w:p>
    <w:p w:rsidR="00E84B26" w:rsidRPr="0046601C" w:rsidRDefault="00E84B26" w:rsidP="00E84B26">
      <w:pPr>
        <w:ind w:left="720"/>
        <w:jc w:val="both"/>
        <w:rPr>
          <w:highlight w:val="lightGray"/>
        </w:rPr>
      </w:pPr>
      <w:r w:rsidRPr="0046601C">
        <w:rPr>
          <w:highlight w:val="lightGray"/>
        </w:rPr>
        <w:t>int age[4]; //declaration of Array</w:t>
      </w:r>
    </w:p>
    <w:p w:rsidR="00E84B26" w:rsidRPr="0046601C" w:rsidRDefault="00E84B26" w:rsidP="00E84B26">
      <w:pPr>
        <w:ind w:left="720"/>
        <w:jc w:val="both"/>
        <w:rPr>
          <w:highlight w:val="lightGray"/>
        </w:rPr>
      </w:pPr>
      <w:r w:rsidRPr="0046601C">
        <w:rPr>
          <w:highlight w:val="lightGray"/>
        </w:rPr>
        <w:t>age[0]=23;//initialization of Array elements</w:t>
      </w:r>
    </w:p>
    <w:p w:rsidR="00E84B26" w:rsidRPr="0046601C" w:rsidRDefault="00E84B26" w:rsidP="00E84B26">
      <w:pPr>
        <w:ind w:left="720"/>
        <w:jc w:val="both"/>
        <w:rPr>
          <w:highlight w:val="lightGray"/>
        </w:rPr>
      </w:pPr>
      <w:r w:rsidRPr="0046601C">
        <w:rPr>
          <w:highlight w:val="lightGray"/>
        </w:rPr>
        <w:t>age[1]=34;</w:t>
      </w:r>
    </w:p>
    <w:p w:rsidR="00E84B26" w:rsidRPr="0046601C" w:rsidRDefault="00E84B26" w:rsidP="00E84B26">
      <w:pPr>
        <w:ind w:left="720"/>
        <w:jc w:val="both"/>
        <w:rPr>
          <w:highlight w:val="lightGray"/>
        </w:rPr>
      </w:pPr>
      <w:r w:rsidRPr="0046601C">
        <w:rPr>
          <w:highlight w:val="lightGray"/>
        </w:rPr>
        <w:t>age[2]=65;</w:t>
      </w:r>
    </w:p>
    <w:p w:rsidR="00E84B26" w:rsidRPr="0046601C" w:rsidRDefault="00E84B26" w:rsidP="00E84B26">
      <w:pPr>
        <w:ind w:left="720"/>
        <w:jc w:val="both"/>
        <w:rPr>
          <w:highlight w:val="lightGray"/>
        </w:rPr>
      </w:pPr>
      <w:r w:rsidRPr="0046601C">
        <w:rPr>
          <w:highlight w:val="lightGray"/>
        </w:rPr>
        <w:t>age[3]=74;</w:t>
      </w:r>
    </w:p>
    <w:p w:rsidR="00E84B26" w:rsidRPr="0046601C" w:rsidRDefault="00E84B26" w:rsidP="00E84B26">
      <w:pPr>
        <w:ind w:left="720"/>
        <w:jc w:val="both"/>
        <w:rPr>
          <w:highlight w:val="lightGray"/>
        </w:rPr>
      </w:pPr>
      <w:r w:rsidRPr="0046601C">
        <w:rPr>
          <w:highlight w:val="lightGray"/>
        </w:rPr>
        <w:t>return 0;</w:t>
      </w:r>
    </w:p>
    <w:p w:rsidR="00E84B26" w:rsidRPr="0046601C" w:rsidRDefault="00E84B26" w:rsidP="00E84B26">
      <w:pPr>
        <w:ind w:left="720"/>
        <w:jc w:val="both"/>
        <w:rPr>
          <w:highlight w:val="lightGray"/>
        </w:rPr>
      </w:pPr>
      <w:r w:rsidRPr="0046601C">
        <w:rPr>
          <w:highlight w:val="lightGray"/>
        </w:rPr>
        <w:t xml:space="preserve">  }</w:t>
      </w:r>
    </w:p>
    <w:p w:rsidR="00E84B26" w:rsidRPr="00634975" w:rsidRDefault="00E84B26" w:rsidP="008B4DBC">
      <w:pPr>
        <w:pStyle w:val="NormalWeb"/>
        <w:numPr>
          <w:ilvl w:val="0"/>
          <w:numId w:val="44"/>
        </w:numPr>
        <w:spacing w:before="240" w:beforeAutospacing="0"/>
        <w:jc w:val="both"/>
        <w:rPr>
          <w:b/>
          <w:sz w:val="28"/>
          <w:szCs w:val="28"/>
        </w:rPr>
      </w:pPr>
      <w:r w:rsidRPr="00634975">
        <w:rPr>
          <w:b/>
          <w:sz w:val="28"/>
          <w:szCs w:val="28"/>
        </w:rPr>
        <w:t>Initialization of Array</w:t>
      </w:r>
    </w:p>
    <w:p w:rsidR="00E84B26" w:rsidRPr="00634975" w:rsidRDefault="00E84B26" w:rsidP="00E84B26">
      <w:pPr>
        <w:pStyle w:val="NormalWeb"/>
        <w:spacing w:before="240" w:beforeAutospacing="0"/>
        <w:ind w:left="360"/>
        <w:jc w:val="both"/>
      </w:pPr>
      <w:r w:rsidRPr="00634975">
        <w:t>It is like a variable, an array can be initialized. To initialize an array, we provide initializing values which are enclosed within curly braces in the declaration and placed following an equals sign after the array name. Here is an example of initializing an integer array.</w:t>
      </w:r>
    </w:p>
    <w:p w:rsidR="00E84B26" w:rsidRPr="00634975" w:rsidRDefault="00E84B26" w:rsidP="00E84B26">
      <w:pPr>
        <w:pStyle w:val="NormalWeb"/>
        <w:spacing w:before="240" w:beforeAutospacing="0"/>
        <w:ind w:firstLine="360"/>
        <w:jc w:val="both"/>
      </w:pPr>
      <w:r w:rsidRPr="00634975">
        <w:t>int age[4]={23,34,65,74};</w:t>
      </w:r>
    </w:p>
    <w:p w:rsidR="00E84B26" w:rsidRPr="00A40948" w:rsidRDefault="00E84B26" w:rsidP="008B4DBC">
      <w:pPr>
        <w:pStyle w:val="NormalWeb"/>
        <w:numPr>
          <w:ilvl w:val="0"/>
          <w:numId w:val="44"/>
        </w:numPr>
        <w:spacing w:before="240" w:beforeAutospacing="0"/>
        <w:jc w:val="both"/>
      </w:pPr>
      <w:r w:rsidRPr="00F05045">
        <w:rPr>
          <w:rFonts w:ascii="Arial" w:hAnsi="Arial" w:cs="Arial"/>
          <w:b/>
          <w:sz w:val="28"/>
          <w:szCs w:val="28"/>
        </w:rPr>
        <w:t>Printing arrays</w:t>
      </w:r>
    </w:p>
    <w:p w:rsidR="00E84B26" w:rsidRPr="00A40948" w:rsidRDefault="00E84B26" w:rsidP="00E84B26">
      <w:pPr>
        <w:ind w:left="720"/>
        <w:jc w:val="both"/>
        <w:rPr>
          <w:highlight w:val="lightGray"/>
        </w:rPr>
      </w:pPr>
      <w:r w:rsidRPr="00A40948">
        <w:rPr>
          <w:highlight w:val="lightGray"/>
        </w:rPr>
        <w:t>#include &lt;iostream.h&gt;</w:t>
      </w:r>
    </w:p>
    <w:p w:rsidR="00E84B26" w:rsidRPr="00A40948" w:rsidRDefault="00E84B26" w:rsidP="00E84B26">
      <w:pPr>
        <w:ind w:left="720"/>
        <w:jc w:val="both"/>
        <w:rPr>
          <w:highlight w:val="lightGray"/>
        </w:rPr>
      </w:pPr>
      <w:r w:rsidRPr="00A40948">
        <w:rPr>
          <w:highlight w:val="lightGray"/>
        </w:rPr>
        <w:t>int main()</w:t>
      </w:r>
    </w:p>
    <w:p w:rsidR="00E84B26" w:rsidRPr="00A40948" w:rsidRDefault="00E84B26" w:rsidP="00E84B26">
      <w:pPr>
        <w:ind w:left="720"/>
        <w:jc w:val="both"/>
        <w:rPr>
          <w:highlight w:val="lightGray"/>
        </w:rPr>
      </w:pPr>
      <w:r w:rsidRPr="00A40948">
        <w:rPr>
          <w:highlight w:val="lightGray"/>
        </w:rPr>
        <w:t xml:space="preserve">   {</w:t>
      </w:r>
    </w:p>
    <w:p w:rsidR="00E84B26" w:rsidRPr="00A40948" w:rsidRDefault="00E84B26" w:rsidP="00E84B26">
      <w:pPr>
        <w:ind w:left="720"/>
        <w:jc w:val="both"/>
        <w:rPr>
          <w:highlight w:val="lightGray"/>
        </w:rPr>
      </w:pPr>
      <w:r w:rsidRPr="00A40948">
        <w:rPr>
          <w:highlight w:val="lightGray"/>
        </w:rPr>
        <w:t xml:space="preserve">int age[4]; </w:t>
      </w:r>
    </w:p>
    <w:p w:rsidR="00E84B26" w:rsidRPr="00A40948" w:rsidRDefault="00E84B26" w:rsidP="00E84B26">
      <w:pPr>
        <w:ind w:left="720"/>
        <w:jc w:val="both"/>
        <w:rPr>
          <w:highlight w:val="lightGray"/>
        </w:rPr>
      </w:pPr>
      <w:r w:rsidRPr="00A40948">
        <w:rPr>
          <w:highlight w:val="lightGray"/>
        </w:rPr>
        <w:t>age[0]=23;</w:t>
      </w:r>
    </w:p>
    <w:p w:rsidR="00E84B26" w:rsidRPr="00A40948" w:rsidRDefault="00E84B26" w:rsidP="00E84B26">
      <w:pPr>
        <w:ind w:left="720"/>
        <w:jc w:val="both"/>
        <w:rPr>
          <w:highlight w:val="lightGray"/>
        </w:rPr>
      </w:pPr>
      <w:r w:rsidRPr="00A40948">
        <w:rPr>
          <w:highlight w:val="lightGray"/>
        </w:rPr>
        <w:t>age[1]=34;</w:t>
      </w:r>
    </w:p>
    <w:p w:rsidR="00E84B26" w:rsidRPr="00A40948" w:rsidRDefault="00E84B26" w:rsidP="00E84B26">
      <w:pPr>
        <w:ind w:left="720"/>
        <w:jc w:val="both"/>
        <w:rPr>
          <w:highlight w:val="lightGray"/>
        </w:rPr>
      </w:pPr>
      <w:r w:rsidRPr="00A40948">
        <w:rPr>
          <w:highlight w:val="lightGray"/>
        </w:rPr>
        <w:t>age[2]=65;</w:t>
      </w:r>
    </w:p>
    <w:p w:rsidR="00E84B26" w:rsidRPr="00A40948" w:rsidRDefault="00E84B26" w:rsidP="00E84B26">
      <w:pPr>
        <w:ind w:left="720"/>
        <w:jc w:val="both"/>
        <w:rPr>
          <w:highlight w:val="lightGray"/>
        </w:rPr>
      </w:pPr>
      <w:r w:rsidRPr="00A40948">
        <w:rPr>
          <w:highlight w:val="lightGray"/>
        </w:rPr>
        <w:t>age[3]=74;</w:t>
      </w:r>
    </w:p>
    <w:p w:rsidR="00E84B26" w:rsidRPr="00A40948" w:rsidRDefault="00E84B26" w:rsidP="00E84B26">
      <w:pPr>
        <w:ind w:left="720"/>
        <w:jc w:val="both"/>
        <w:rPr>
          <w:highlight w:val="lightGray"/>
        </w:rPr>
      </w:pPr>
      <w:r w:rsidRPr="00A40948">
        <w:rPr>
          <w:highlight w:val="lightGray"/>
        </w:rPr>
        <w:t>cout&lt;&lt;</w:t>
      </w:r>
      <w:r>
        <w:rPr>
          <w:highlight w:val="lightGray"/>
        </w:rPr>
        <w:t xml:space="preserve"> age&lt;&lt;endl</w:t>
      </w:r>
      <w:r w:rsidRPr="00A40948">
        <w:rPr>
          <w:highlight w:val="lightGray"/>
        </w:rPr>
        <w:t>;</w:t>
      </w:r>
    </w:p>
    <w:p w:rsidR="00E84B26" w:rsidRPr="00A40948" w:rsidRDefault="00E84B26" w:rsidP="00E84B26">
      <w:pPr>
        <w:ind w:left="720"/>
        <w:jc w:val="both"/>
        <w:rPr>
          <w:highlight w:val="lightGray"/>
        </w:rPr>
      </w:pPr>
      <w:r w:rsidRPr="00A40948">
        <w:rPr>
          <w:highlight w:val="lightGray"/>
        </w:rPr>
        <w:t>return 0;</w:t>
      </w:r>
    </w:p>
    <w:p w:rsidR="00E84B26" w:rsidRPr="00A40948" w:rsidRDefault="00E84B26" w:rsidP="00E84B26">
      <w:pPr>
        <w:ind w:left="720"/>
        <w:jc w:val="both"/>
        <w:rPr>
          <w:highlight w:val="lightGray"/>
        </w:rPr>
      </w:pPr>
      <w:r w:rsidRPr="00A40948">
        <w:rPr>
          <w:highlight w:val="lightGray"/>
        </w:rPr>
        <w:t xml:space="preserve">  }</w:t>
      </w:r>
    </w:p>
    <w:p w:rsidR="00E84B26" w:rsidRPr="00A40948" w:rsidRDefault="00E84B26" w:rsidP="00E84B26">
      <w:pPr>
        <w:ind w:left="720"/>
        <w:jc w:val="both"/>
        <w:rPr>
          <w:highlight w:val="lightGray"/>
        </w:rPr>
      </w:pPr>
    </w:p>
    <w:p w:rsidR="00E84B26" w:rsidRPr="00F36E7E" w:rsidRDefault="00E84B26" w:rsidP="00E84B26">
      <w:pPr>
        <w:pStyle w:val="NormalWeb"/>
        <w:spacing w:before="240" w:beforeAutospacing="0"/>
        <w:jc w:val="both"/>
      </w:pPr>
      <w:r w:rsidRPr="00F36E7E">
        <w:t>How about printing out each of the values separately? Try this:</w:t>
      </w:r>
    </w:p>
    <w:p w:rsidR="00E84B26" w:rsidRPr="00994DDB" w:rsidRDefault="00E84B26" w:rsidP="00E84B26">
      <w:pPr>
        <w:ind w:left="720"/>
        <w:jc w:val="both"/>
        <w:rPr>
          <w:highlight w:val="lightGray"/>
        </w:rPr>
      </w:pPr>
      <w:r w:rsidRPr="00994DDB">
        <w:rPr>
          <w:highlight w:val="lightGray"/>
        </w:rPr>
        <w:t>#include &lt;iostream.h&gt;</w:t>
      </w:r>
    </w:p>
    <w:p w:rsidR="00E84B26" w:rsidRPr="00994DDB" w:rsidRDefault="00E84B26" w:rsidP="00E84B26">
      <w:pPr>
        <w:ind w:left="720"/>
        <w:jc w:val="both"/>
        <w:rPr>
          <w:highlight w:val="lightGray"/>
        </w:rPr>
      </w:pPr>
      <w:r w:rsidRPr="00994DDB">
        <w:rPr>
          <w:highlight w:val="lightGray"/>
        </w:rPr>
        <w:t>int main()</w:t>
      </w:r>
    </w:p>
    <w:p w:rsidR="00E84B26" w:rsidRPr="00994DDB" w:rsidRDefault="00E84B26" w:rsidP="00E84B26">
      <w:pPr>
        <w:ind w:left="720"/>
        <w:jc w:val="both"/>
        <w:rPr>
          <w:highlight w:val="lightGray"/>
        </w:rPr>
      </w:pPr>
      <w:r w:rsidRPr="00994DDB">
        <w:rPr>
          <w:highlight w:val="lightGray"/>
        </w:rPr>
        <w:t xml:space="preserve">   {</w:t>
      </w:r>
    </w:p>
    <w:p w:rsidR="00E84B26" w:rsidRPr="00994DDB" w:rsidRDefault="00E84B26" w:rsidP="00E84B26">
      <w:pPr>
        <w:ind w:left="720"/>
        <w:jc w:val="both"/>
        <w:rPr>
          <w:highlight w:val="lightGray"/>
        </w:rPr>
      </w:pPr>
      <w:r w:rsidRPr="00994DDB">
        <w:rPr>
          <w:highlight w:val="lightGray"/>
        </w:rPr>
        <w:lastRenderedPageBreak/>
        <w:t xml:space="preserve">int  age[4]; </w:t>
      </w:r>
    </w:p>
    <w:p w:rsidR="00E84B26" w:rsidRPr="00994DDB" w:rsidRDefault="00E84B26" w:rsidP="00E84B26">
      <w:pPr>
        <w:ind w:left="720"/>
        <w:jc w:val="both"/>
        <w:rPr>
          <w:highlight w:val="lightGray"/>
        </w:rPr>
      </w:pPr>
      <w:r w:rsidRPr="00994DDB">
        <w:rPr>
          <w:highlight w:val="lightGray"/>
        </w:rPr>
        <w:t>age[0]=23;</w:t>
      </w:r>
    </w:p>
    <w:p w:rsidR="00E84B26" w:rsidRPr="00994DDB" w:rsidRDefault="00E84B26" w:rsidP="00E84B26">
      <w:pPr>
        <w:ind w:left="720"/>
        <w:jc w:val="both"/>
        <w:rPr>
          <w:highlight w:val="lightGray"/>
        </w:rPr>
      </w:pPr>
      <w:r w:rsidRPr="00994DDB">
        <w:rPr>
          <w:highlight w:val="lightGray"/>
        </w:rPr>
        <w:t>age[1]=34;</w:t>
      </w:r>
    </w:p>
    <w:p w:rsidR="00E84B26" w:rsidRPr="00994DDB" w:rsidRDefault="00E84B26" w:rsidP="00E84B26">
      <w:pPr>
        <w:ind w:left="720"/>
        <w:jc w:val="both"/>
        <w:rPr>
          <w:highlight w:val="lightGray"/>
        </w:rPr>
      </w:pPr>
      <w:r w:rsidRPr="00994DDB">
        <w:rPr>
          <w:highlight w:val="lightGray"/>
        </w:rPr>
        <w:t>age[2]=65;</w:t>
      </w:r>
    </w:p>
    <w:p w:rsidR="00E84B26" w:rsidRPr="00994DDB" w:rsidRDefault="00E84B26" w:rsidP="00E84B26">
      <w:pPr>
        <w:ind w:left="720"/>
        <w:jc w:val="both"/>
        <w:rPr>
          <w:highlight w:val="lightGray"/>
        </w:rPr>
      </w:pPr>
      <w:r w:rsidRPr="00994DDB">
        <w:rPr>
          <w:highlight w:val="lightGray"/>
        </w:rPr>
        <w:t>age[3]=74;</w:t>
      </w:r>
    </w:p>
    <w:p w:rsidR="00E84B26" w:rsidRPr="00994DDB" w:rsidRDefault="00E84B26" w:rsidP="00E84B26">
      <w:pPr>
        <w:ind w:left="720"/>
        <w:jc w:val="both"/>
        <w:rPr>
          <w:highlight w:val="lightGray"/>
        </w:rPr>
      </w:pPr>
      <w:r>
        <w:rPr>
          <w:highlight w:val="lightGray"/>
        </w:rPr>
        <w:t>cout&lt;&lt;age[0]&lt;&lt;endl</w:t>
      </w:r>
      <w:r w:rsidRPr="00994DDB">
        <w:rPr>
          <w:highlight w:val="lightGray"/>
        </w:rPr>
        <w:t>;</w:t>
      </w:r>
    </w:p>
    <w:p w:rsidR="00E84B26" w:rsidRPr="00994DDB" w:rsidRDefault="00E84B26" w:rsidP="00E84B26">
      <w:pPr>
        <w:ind w:left="720"/>
        <w:jc w:val="both"/>
        <w:rPr>
          <w:highlight w:val="lightGray"/>
        </w:rPr>
      </w:pPr>
      <w:r>
        <w:rPr>
          <w:highlight w:val="lightGray"/>
        </w:rPr>
        <w:t>cout&lt;&lt;age[1]&lt;&lt;endl</w:t>
      </w:r>
      <w:r w:rsidRPr="00994DDB">
        <w:rPr>
          <w:highlight w:val="lightGray"/>
        </w:rPr>
        <w:t>;</w:t>
      </w:r>
    </w:p>
    <w:p w:rsidR="00E84B26" w:rsidRPr="00994DDB" w:rsidRDefault="00E84B26" w:rsidP="00E84B26">
      <w:pPr>
        <w:ind w:left="720"/>
        <w:jc w:val="both"/>
        <w:rPr>
          <w:highlight w:val="lightGray"/>
        </w:rPr>
      </w:pPr>
      <w:r>
        <w:rPr>
          <w:highlight w:val="lightGray"/>
        </w:rPr>
        <w:t>cout&lt;&lt;age[2]&lt;&lt;endl</w:t>
      </w:r>
      <w:r w:rsidRPr="00994DDB">
        <w:rPr>
          <w:highlight w:val="lightGray"/>
        </w:rPr>
        <w:t>;</w:t>
      </w:r>
    </w:p>
    <w:p w:rsidR="00E84B26" w:rsidRPr="00994DDB" w:rsidRDefault="00E84B26" w:rsidP="00E84B26">
      <w:pPr>
        <w:ind w:left="720"/>
        <w:jc w:val="both"/>
        <w:rPr>
          <w:highlight w:val="lightGray"/>
        </w:rPr>
      </w:pPr>
      <w:r>
        <w:rPr>
          <w:highlight w:val="lightGray"/>
        </w:rPr>
        <w:t>cout&lt;&lt;age[3]&lt;&lt;endl</w:t>
      </w:r>
      <w:r w:rsidRPr="00994DDB">
        <w:rPr>
          <w:highlight w:val="lightGray"/>
        </w:rPr>
        <w:t>;</w:t>
      </w:r>
    </w:p>
    <w:p w:rsidR="00E84B26" w:rsidRPr="00994DDB" w:rsidRDefault="00E84B26" w:rsidP="00E84B26">
      <w:pPr>
        <w:ind w:left="720"/>
        <w:jc w:val="both"/>
        <w:rPr>
          <w:highlight w:val="lightGray"/>
        </w:rPr>
      </w:pPr>
      <w:r w:rsidRPr="00994DDB">
        <w:rPr>
          <w:highlight w:val="lightGray"/>
        </w:rPr>
        <w:t>return 0;</w:t>
      </w:r>
    </w:p>
    <w:p w:rsidR="00E84B26" w:rsidRPr="00994DDB" w:rsidRDefault="00E84B26" w:rsidP="00E84B26">
      <w:pPr>
        <w:ind w:left="720"/>
        <w:jc w:val="both"/>
        <w:rPr>
          <w:highlight w:val="lightGray"/>
        </w:rPr>
      </w:pPr>
      <w:r w:rsidRPr="00994DDB">
        <w:rPr>
          <w:highlight w:val="lightGray"/>
        </w:rPr>
        <w:t xml:space="preserve">  }</w:t>
      </w:r>
    </w:p>
    <w:p w:rsidR="00E84B26" w:rsidRPr="000F2A8E" w:rsidRDefault="00E84B26" w:rsidP="00E84B26">
      <w:pPr>
        <w:pStyle w:val="NormalWeb"/>
        <w:spacing w:before="240" w:beforeAutospacing="0"/>
        <w:jc w:val="both"/>
      </w:pPr>
      <w:r w:rsidRPr="000F2A8E">
        <w:t>Lines (10) through line (13) produce the output we are expecting.</w:t>
      </w:r>
    </w:p>
    <w:p w:rsidR="00E84B26" w:rsidRPr="000F2A8E" w:rsidRDefault="00E84B26" w:rsidP="00E84B26">
      <w:pPr>
        <w:pStyle w:val="NormalWeb"/>
        <w:spacing w:before="240" w:beforeAutospacing="0"/>
        <w:jc w:val="both"/>
      </w:pPr>
      <w:r w:rsidRPr="000F2A8E">
        <w:t xml:space="preserve">Thus there is no single statement in the language that says "print an entire array to the screen". Each element in the array must be printed to the screen individually. </w:t>
      </w:r>
    </w:p>
    <w:p w:rsidR="00E84B26" w:rsidRPr="004D5894" w:rsidRDefault="00E84B26" w:rsidP="008B4DBC">
      <w:pPr>
        <w:pStyle w:val="NormalWeb"/>
        <w:numPr>
          <w:ilvl w:val="0"/>
          <w:numId w:val="44"/>
        </w:numPr>
        <w:spacing w:before="240" w:beforeAutospacing="0"/>
        <w:jc w:val="both"/>
        <w:rPr>
          <w:b/>
          <w:sz w:val="28"/>
          <w:szCs w:val="28"/>
        </w:rPr>
      </w:pPr>
      <w:r w:rsidRPr="004D5894">
        <w:rPr>
          <w:b/>
          <w:sz w:val="28"/>
          <w:szCs w:val="28"/>
        </w:rPr>
        <w:t>Copying arrays</w:t>
      </w:r>
    </w:p>
    <w:p w:rsidR="00E84B26" w:rsidRPr="009125C8" w:rsidRDefault="00E84B26" w:rsidP="00E84B26">
      <w:pPr>
        <w:pStyle w:val="NormalWeb"/>
        <w:spacing w:before="240" w:beforeAutospacing="0"/>
        <w:jc w:val="both"/>
      </w:pPr>
      <w:r w:rsidRPr="009125C8">
        <w:t>Suppose that after filling our 4 element array with values, we need to copy that array to another array of 4 int ? Try this:</w:t>
      </w:r>
    </w:p>
    <w:p w:rsidR="00E84B26" w:rsidRPr="00A03489" w:rsidRDefault="00E84B26" w:rsidP="00E84B26">
      <w:pPr>
        <w:ind w:firstLine="720"/>
        <w:jc w:val="both"/>
        <w:rPr>
          <w:highlight w:val="lightGray"/>
        </w:rPr>
      </w:pPr>
      <w:r w:rsidRPr="00A03489">
        <w:rPr>
          <w:highlight w:val="lightGray"/>
        </w:rPr>
        <w:t>#include &lt;iostream.h&gt;</w:t>
      </w:r>
    </w:p>
    <w:p w:rsidR="00E84B26" w:rsidRPr="00A03489" w:rsidRDefault="00E84B26" w:rsidP="00E84B26">
      <w:pPr>
        <w:ind w:left="720"/>
        <w:jc w:val="both"/>
        <w:rPr>
          <w:highlight w:val="lightGray"/>
        </w:rPr>
      </w:pPr>
      <w:r w:rsidRPr="00A03489">
        <w:rPr>
          <w:highlight w:val="lightGray"/>
        </w:rPr>
        <w:t>int main()</w:t>
      </w:r>
    </w:p>
    <w:p w:rsidR="00E84B26" w:rsidRPr="00A03489" w:rsidRDefault="00E84B26" w:rsidP="00E84B26">
      <w:pPr>
        <w:ind w:left="720"/>
        <w:jc w:val="both"/>
        <w:rPr>
          <w:highlight w:val="lightGray"/>
        </w:rPr>
      </w:pPr>
      <w:r w:rsidRPr="00A03489">
        <w:rPr>
          <w:highlight w:val="lightGray"/>
        </w:rPr>
        <w:t xml:space="preserve">   {</w:t>
      </w:r>
    </w:p>
    <w:p w:rsidR="00E84B26" w:rsidRPr="00A03489" w:rsidRDefault="00E84B26" w:rsidP="00E84B26">
      <w:pPr>
        <w:ind w:left="720"/>
        <w:jc w:val="both"/>
        <w:rPr>
          <w:highlight w:val="lightGray"/>
        </w:rPr>
      </w:pPr>
      <w:r w:rsidRPr="00A03489">
        <w:rPr>
          <w:highlight w:val="lightGray"/>
        </w:rPr>
        <w:t xml:space="preserve">int age[4]; </w:t>
      </w:r>
    </w:p>
    <w:p w:rsidR="00E84B26" w:rsidRPr="00A03489" w:rsidRDefault="00E84B26" w:rsidP="00E84B26">
      <w:pPr>
        <w:ind w:left="720"/>
        <w:jc w:val="both"/>
        <w:rPr>
          <w:highlight w:val="lightGray"/>
        </w:rPr>
      </w:pPr>
      <w:r w:rsidRPr="00A03489">
        <w:rPr>
          <w:highlight w:val="lightGray"/>
        </w:rPr>
        <w:t>intsame_age[4];</w:t>
      </w:r>
    </w:p>
    <w:p w:rsidR="00E84B26" w:rsidRPr="00A03489" w:rsidRDefault="00E84B26" w:rsidP="00E84B26">
      <w:pPr>
        <w:ind w:left="720"/>
        <w:jc w:val="both"/>
        <w:rPr>
          <w:highlight w:val="lightGray"/>
        </w:rPr>
      </w:pPr>
      <w:r w:rsidRPr="00A03489">
        <w:rPr>
          <w:highlight w:val="lightGray"/>
        </w:rPr>
        <w:t xml:space="preserve">age[0]=23; </w:t>
      </w:r>
    </w:p>
    <w:p w:rsidR="00E84B26" w:rsidRPr="00A03489" w:rsidRDefault="00E84B26" w:rsidP="00E84B26">
      <w:pPr>
        <w:ind w:left="720"/>
        <w:jc w:val="both"/>
        <w:rPr>
          <w:highlight w:val="lightGray"/>
        </w:rPr>
      </w:pPr>
      <w:r w:rsidRPr="00A03489">
        <w:rPr>
          <w:highlight w:val="lightGray"/>
        </w:rPr>
        <w:t xml:space="preserve">age[1]=34; </w:t>
      </w:r>
    </w:p>
    <w:p w:rsidR="00E84B26" w:rsidRPr="00A03489" w:rsidRDefault="00E84B26" w:rsidP="00E84B26">
      <w:pPr>
        <w:ind w:left="720"/>
        <w:jc w:val="both"/>
        <w:rPr>
          <w:highlight w:val="lightGray"/>
        </w:rPr>
      </w:pPr>
      <w:r w:rsidRPr="00A03489">
        <w:rPr>
          <w:highlight w:val="lightGray"/>
        </w:rPr>
        <w:t>age[2]=65;</w:t>
      </w:r>
    </w:p>
    <w:p w:rsidR="00E84B26" w:rsidRPr="00A03489" w:rsidRDefault="00E84B26" w:rsidP="00E84B26">
      <w:pPr>
        <w:ind w:left="720"/>
        <w:jc w:val="both"/>
        <w:rPr>
          <w:highlight w:val="lightGray"/>
        </w:rPr>
      </w:pPr>
      <w:r w:rsidRPr="00A03489">
        <w:rPr>
          <w:highlight w:val="lightGray"/>
        </w:rPr>
        <w:t>age[3]=74;</w:t>
      </w:r>
    </w:p>
    <w:p w:rsidR="00E84B26" w:rsidRPr="00A03489" w:rsidRDefault="00E84B26" w:rsidP="00E84B26">
      <w:pPr>
        <w:ind w:left="720"/>
        <w:jc w:val="both"/>
        <w:rPr>
          <w:highlight w:val="lightGray"/>
        </w:rPr>
      </w:pPr>
      <w:r w:rsidRPr="00A03489">
        <w:rPr>
          <w:highlight w:val="lightGray"/>
        </w:rPr>
        <w:t>for (</w:t>
      </w:r>
      <w:r>
        <w:rPr>
          <w:highlight w:val="lightGray"/>
        </w:rPr>
        <w:t>int i=0</w:t>
      </w:r>
      <w:r w:rsidRPr="00A03489">
        <w:rPr>
          <w:highlight w:val="lightGray"/>
        </w:rPr>
        <w:t>;i&lt;4;i++)</w:t>
      </w:r>
    </w:p>
    <w:p w:rsidR="00E84B26" w:rsidRPr="00A03489" w:rsidRDefault="00E84B26" w:rsidP="00E84B26">
      <w:pPr>
        <w:ind w:left="720"/>
        <w:jc w:val="both"/>
        <w:rPr>
          <w:highlight w:val="lightGray"/>
        </w:rPr>
      </w:pPr>
      <w:r w:rsidRPr="00A03489">
        <w:rPr>
          <w:highlight w:val="lightGray"/>
        </w:rPr>
        <w:t>same_age[i]=age[i];</w:t>
      </w:r>
    </w:p>
    <w:p w:rsidR="00E84B26" w:rsidRPr="00A03489" w:rsidRDefault="00E84B26" w:rsidP="00E84B26">
      <w:pPr>
        <w:ind w:left="720"/>
        <w:jc w:val="both"/>
        <w:rPr>
          <w:highlight w:val="lightGray"/>
        </w:rPr>
      </w:pPr>
      <w:r w:rsidRPr="00A03489">
        <w:rPr>
          <w:highlight w:val="lightGray"/>
        </w:rPr>
        <w:t>for (i=0;i&lt;4;i++)</w:t>
      </w:r>
    </w:p>
    <w:p w:rsidR="00E84B26" w:rsidRPr="00A03489" w:rsidRDefault="00E84B26" w:rsidP="00E84B26">
      <w:pPr>
        <w:ind w:left="720"/>
        <w:jc w:val="both"/>
        <w:rPr>
          <w:highlight w:val="lightGray"/>
        </w:rPr>
      </w:pPr>
      <w:r>
        <w:rPr>
          <w:highlight w:val="lightGray"/>
        </w:rPr>
        <w:t>cout&lt;&lt;</w:t>
      </w:r>
      <w:r w:rsidRPr="00A03489">
        <w:rPr>
          <w:highlight w:val="lightGray"/>
        </w:rPr>
        <w:t>same_age[i</w:t>
      </w:r>
      <w:r>
        <w:rPr>
          <w:highlight w:val="lightGray"/>
        </w:rPr>
        <w:t>]&lt;&lt;endl</w:t>
      </w:r>
      <w:r w:rsidRPr="00A03489">
        <w:rPr>
          <w:highlight w:val="lightGray"/>
        </w:rPr>
        <w:t>;</w:t>
      </w:r>
    </w:p>
    <w:p w:rsidR="00E84B26" w:rsidRPr="00A03489" w:rsidRDefault="00E84B26" w:rsidP="00E84B26">
      <w:pPr>
        <w:jc w:val="both"/>
        <w:rPr>
          <w:highlight w:val="lightGray"/>
        </w:rPr>
      </w:pPr>
      <w:r w:rsidRPr="00A03489">
        <w:rPr>
          <w:highlight w:val="lightGray"/>
        </w:rPr>
        <w:t>return 0;</w:t>
      </w:r>
    </w:p>
    <w:p w:rsidR="00E84B26" w:rsidRDefault="00E84B26" w:rsidP="00E84B26">
      <w:pPr>
        <w:ind w:left="720"/>
        <w:jc w:val="both"/>
      </w:pPr>
      <w:r w:rsidRPr="00A03489">
        <w:rPr>
          <w:highlight w:val="lightGray"/>
        </w:rPr>
        <w:t xml:space="preserve">  }</w:t>
      </w:r>
    </w:p>
    <w:p w:rsidR="00E84B26" w:rsidRDefault="00E84B26" w:rsidP="008B4DBC">
      <w:pPr>
        <w:pStyle w:val="NormalWeb"/>
        <w:numPr>
          <w:ilvl w:val="0"/>
          <w:numId w:val="44"/>
        </w:numPr>
        <w:spacing w:before="240" w:beforeAutospacing="0"/>
        <w:jc w:val="both"/>
        <w:rPr>
          <w:b/>
          <w:sz w:val="28"/>
          <w:szCs w:val="28"/>
        </w:rPr>
      </w:pPr>
      <w:r w:rsidRPr="00A714C9">
        <w:rPr>
          <w:b/>
          <w:sz w:val="28"/>
          <w:szCs w:val="28"/>
        </w:rPr>
        <w:t>Scanning array elements using cin</w:t>
      </w:r>
    </w:p>
    <w:p w:rsidR="00E84B26" w:rsidRPr="0014197A" w:rsidRDefault="00E84B26" w:rsidP="00E84B26">
      <w:pPr>
        <w:ind w:left="720"/>
        <w:jc w:val="both"/>
        <w:rPr>
          <w:highlight w:val="lightGray"/>
        </w:rPr>
      </w:pPr>
      <w:r w:rsidRPr="0014197A">
        <w:rPr>
          <w:highlight w:val="lightGray"/>
        </w:rPr>
        <w:t>int a[5];</w:t>
      </w:r>
    </w:p>
    <w:p w:rsidR="00E84B26" w:rsidRPr="0014197A" w:rsidRDefault="00E84B26" w:rsidP="00E84B26">
      <w:pPr>
        <w:ind w:left="720"/>
        <w:jc w:val="both"/>
        <w:rPr>
          <w:highlight w:val="lightGray"/>
        </w:rPr>
      </w:pPr>
      <w:r w:rsidRPr="0014197A">
        <w:rPr>
          <w:highlight w:val="lightGray"/>
        </w:rPr>
        <w:t>cin&gt;&gt;</w:t>
      </w:r>
      <w:r>
        <w:rPr>
          <w:highlight w:val="lightGray"/>
        </w:rPr>
        <w:t>a[0]</w:t>
      </w:r>
      <w:r w:rsidRPr="0014197A">
        <w:rPr>
          <w:highlight w:val="lightGray"/>
        </w:rPr>
        <w:t>; // this will scan the value for the very first location of the array.</w:t>
      </w:r>
    </w:p>
    <w:p w:rsidR="00E84B26" w:rsidRPr="0014197A" w:rsidRDefault="00E84B26" w:rsidP="00E84B26">
      <w:pPr>
        <w:ind w:left="720"/>
        <w:jc w:val="both"/>
        <w:rPr>
          <w:highlight w:val="lightGray"/>
        </w:rPr>
      </w:pPr>
      <w:r w:rsidRPr="0014197A">
        <w:rPr>
          <w:highlight w:val="lightGray"/>
        </w:rPr>
        <w:t>cout&lt;&lt;a[0]</w:t>
      </w:r>
      <w:r>
        <w:rPr>
          <w:highlight w:val="lightGray"/>
        </w:rPr>
        <w:t>&lt;&lt;endl</w:t>
      </w:r>
      <w:r w:rsidRPr="0014197A">
        <w:rPr>
          <w:highlight w:val="lightGray"/>
        </w:rPr>
        <w:t>;</w:t>
      </w:r>
    </w:p>
    <w:p w:rsidR="00E84B26" w:rsidRDefault="00E84B26" w:rsidP="00E84B26">
      <w:pPr>
        <w:pStyle w:val="NormalWeb"/>
        <w:spacing w:before="240" w:beforeAutospacing="0"/>
        <w:ind w:left="360"/>
        <w:jc w:val="both"/>
      </w:pPr>
      <w:r w:rsidRPr="009125C8">
        <w:t>You can also scan the entire elements of the array using a loop.</w:t>
      </w:r>
    </w:p>
    <w:p w:rsidR="00E84B26" w:rsidRDefault="00E84B26" w:rsidP="008B4DBC">
      <w:pPr>
        <w:pStyle w:val="NormalWeb"/>
        <w:numPr>
          <w:ilvl w:val="0"/>
          <w:numId w:val="44"/>
        </w:numPr>
        <w:spacing w:before="240" w:beforeAutospacing="0"/>
        <w:jc w:val="both"/>
        <w:rPr>
          <w:rFonts w:ascii="Arial" w:hAnsi="Arial" w:cs="Arial"/>
          <w:b/>
          <w:sz w:val="28"/>
          <w:szCs w:val="28"/>
        </w:rPr>
      </w:pPr>
      <w:r w:rsidRPr="00EE5F78">
        <w:rPr>
          <w:rFonts w:ascii="Arial" w:hAnsi="Arial" w:cs="Arial"/>
          <w:b/>
          <w:sz w:val="28"/>
          <w:szCs w:val="28"/>
        </w:rPr>
        <w:t>Dealing with characters using arrays</w:t>
      </w:r>
    </w:p>
    <w:p w:rsidR="00E84B26" w:rsidRPr="006B2BCC" w:rsidRDefault="00E84B26" w:rsidP="00E84B26">
      <w:pPr>
        <w:pStyle w:val="NormalWeb"/>
        <w:spacing w:before="240" w:beforeAutospacing="0"/>
        <w:ind w:left="360"/>
        <w:jc w:val="both"/>
      </w:pPr>
      <w:r w:rsidRPr="006B2BCC">
        <w:t>You can also store characters and other type data (float etc.) in the arrays. Just declare it as we’ve done in the case with int. There is no difference in dealing with characters except you’ve to enclose the value in a single quote.</w:t>
      </w:r>
    </w:p>
    <w:p w:rsidR="00E84B26" w:rsidRPr="006B2BCC" w:rsidRDefault="00E84B26" w:rsidP="00E84B26">
      <w:pPr>
        <w:ind w:left="720"/>
        <w:jc w:val="both"/>
        <w:rPr>
          <w:highlight w:val="lightGray"/>
        </w:rPr>
      </w:pPr>
      <w:r>
        <w:rPr>
          <w:highlight w:val="lightGray"/>
        </w:rPr>
        <w:lastRenderedPageBreak/>
        <w:t>c</w:t>
      </w:r>
      <w:r w:rsidRPr="006B2BCC">
        <w:rPr>
          <w:highlight w:val="lightGray"/>
        </w:rPr>
        <w:t>harar[3];</w:t>
      </w:r>
    </w:p>
    <w:p w:rsidR="00E84B26" w:rsidRDefault="00E84B26" w:rsidP="00E84B26">
      <w:pPr>
        <w:ind w:left="720"/>
        <w:jc w:val="both"/>
        <w:rPr>
          <w:highlight w:val="lightGray"/>
        </w:rPr>
      </w:pPr>
      <w:r w:rsidRPr="006B2BCC">
        <w:rPr>
          <w:highlight w:val="lightGray"/>
        </w:rPr>
        <w:t>ar[0]=’a’  ; ar[1]=’b’ …..</w:t>
      </w:r>
    </w:p>
    <w:p w:rsidR="00E84B26" w:rsidRPr="00325B6E" w:rsidRDefault="00E84B26" w:rsidP="00E84B26">
      <w:pPr>
        <w:pStyle w:val="HTMLPreformatted"/>
        <w:jc w:val="both"/>
        <w:rPr>
          <w:rFonts w:asciiTheme="minorHAnsi" w:hAnsiTheme="minorHAnsi" w:cstheme="minorHAnsi"/>
          <w:sz w:val="22"/>
          <w:szCs w:val="22"/>
        </w:rPr>
      </w:pPr>
      <w:r>
        <w:rPr>
          <w:rFonts w:asciiTheme="minorHAnsi" w:hAnsiTheme="minorHAnsi" w:cstheme="minorHAnsi"/>
          <w:sz w:val="22"/>
          <w:szCs w:val="22"/>
        </w:rPr>
        <w:br/>
      </w:r>
      <w:r w:rsidRPr="00325B6E">
        <w:rPr>
          <w:rFonts w:asciiTheme="minorHAnsi" w:hAnsiTheme="minorHAnsi" w:cstheme="minorHAnsi"/>
          <w:sz w:val="22"/>
          <w:szCs w:val="22"/>
        </w:rPr>
        <w:t xml:space="preserve">As you have learned that array elements can be accessed using index values. Therefore, it is </w:t>
      </w:r>
      <w:r w:rsidRPr="00325B6E">
        <w:rPr>
          <w:rFonts w:asciiTheme="minorHAnsi" w:hAnsiTheme="minorHAnsi" w:cstheme="minorHAnsi"/>
          <w:i/>
          <w:sz w:val="22"/>
          <w:szCs w:val="22"/>
        </w:rPr>
        <w:t>common</w:t>
      </w:r>
      <w:r w:rsidRPr="00325B6E">
        <w:rPr>
          <w:rFonts w:asciiTheme="minorHAnsi" w:hAnsiTheme="minorHAnsi" w:cstheme="minorHAnsi"/>
          <w:sz w:val="22"/>
          <w:szCs w:val="22"/>
        </w:rPr>
        <w:t xml:space="preserve"> and a very </w:t>
      </w:r>
      <w:r w:rsidRPr="00325B6E">
        <w:rPr>
          <w:rFonts w:asciiTheme="minorHAnsi" w:hAnsiTheme="minorHAnsi" w:cstheme="minorHAnsi"/>
          <w:i/>
          <w:sz w:val="22"/>
          <w:szCs w:val="22"/>
        </w:rPr>
        <w:t>convenient</w:t>
      </w:r>
      <w:r w:rsidRPr="00325B6E">
        <w:rPr>
          <w:rFonts w:asciiTheme="minorHAnsi" w:hAnsiTheme="minorHAnsi" w:cstheme="minorHAnsi"/>
          <w:sz w:val="22"/>
          <w:szCs w:val="22"/>
        </w:rPr>
        <w:t xml:space="preserve"> way to access array elements using </w:t>
      </w:r>
      <w:r w:rsidRPr="00325B6E">
        <w:rPr>
          <w:rFonts w:asciiTheme="minorHAnsi" w:hAnsiTheme="minorHAnsi" w:cstheme="minorHAnsi"/>
          <w:b/>
          <w:sz w:val="22"/>
          <w:szCs w:val="22"/>
        </w:rPr>
        <w:t>loops</w:t>
      </w:r>
      <w:r w:rsidRPr="00325B6E">
        <w:rPr>
          <w:rFonts w:asciiTheme="minorHAnsi" w:hAnsiTheme="minorHAnsi" w:cstheme="minorHAnsi"/>
          <w:sz w:val="22"/>
          <w:szCs w:val="22"/>
        </w:rPr>
        <w:t xml:space="preserve"> (mainly </w:t>
      </w:r>
      <w:r w:rsidRPr="00325B6E">
        <w:rPr>
          <w:rFonts w:asciiTheme="minorHAnsi" w:hAnsiTheme="minorHAnsi" w:cstheme="minorHAnsi"/>
          <w:b/>
          <w:sz w:val="22"/>
          <w:szCs w:val="22"/>
        </w:rPr>
        <w:t>for-loop</w:t>
      </w:r>
      <w:r w:rsidRPr="00325B6E">
        <w:rPr>
          <w:rFonts w:asciiTheme="minorHAnsi" w:hAnsiTheme="minorHAnsi" w:cstheme="minorHAnsi"/>
          <w:sz w:val="22"/>
          <w:szCs w:val="22"/>
        </w:rPr>
        <w:t xml:space="preserve">). For example, below shown code gets input from the user for all five elements of array </w:t>
      </w:r>
      <w:r w:rsidRPr="00325B6E">
        <w:rPr>
          <w:rFonts w:asciiTheme="minorHAnsi" w:hAnsiTheme="minorHAnsi" w:cstheme="minorHAnsi"/>
          <w:i/>
          <w:sz w:val="22"/>
          <w:szCs w:val="22"/>
        </w:rPr>
        <w:t>marks</w:t>
      </w:r>
      <w:r w:rsidRPr="00325B6E">
        <w:rPr>
          <w:rFonts w:asciiTheme="minorHAnsi" w:hAnsiTheme="minorHAnsi" w:cstheme="minorHAnsi"/>
          <w:sz w:val="22"/>
          <w:szCs w:val="22"/>
        </w:rPr>
        <w:t>.</w:t>
      </w:r>
    </w:p>
    <w:p w:rsidR="00E84B26" w:rsidRDefault="00A21A02" w:rsidP="00E84B26">
      <w:pPr>
        <w:pStyle w:val="HTMLPreformatted"/>
        <w:spacing w:line="360" w:lineRule="auto"/>
        <w:rPr>
          <w:b/>
        </w:rPr>
      </w:pPr>
      <w:r w:rsidRPr="00A21A02">
        <w:rPr>
          <w:rFonts w:asciiTheme="minorHAnsi" w:hAnsiTheme="minorHAnsi" w:cstheme="minorHAnsi"/>
          <w:noProof/>
          <w:sz w:val="22"/>
          <w:szCs w:val="22"/>
        </w:rPr>
        <w:pict>
          <v:rect id="Rectangle 193" o:spid="_x0000_s1205" style="position:absolute;margin-left:153.1pt;margin-top:7.8pt;width:158.5pt;height:36.3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OsTwIAAM8EAAAOAAAAZHJzL2Uyb0RvYy54bWysVNuO0zAQfUfiHyy/0zQlLduo6WrVZRHS&#10;AisWPmDqOI2Fb9huk/L1jJ202wVpHxAvkWfGPnNmzkxW172S5MCdF0ZXNJ9MKeGamVroXUW/f7t7&#10;c0WJD6BrkEbzih65p9fr169WnS35zLRG1twRBNG+7GxF2xBsmWWetVyBnxjLNQYb4xQENN0uqx10&#10;iK5kNptOF1lnXG2dYdx79N4OQbpO+E3DWfjSNJ4HIiuK3EL6uvTdxm+2XkG5c2BbwUYa8A8sFAiN&#10;Sc9QtxCA7J34C0oJ5ow3TZgwozLTNILxVANWk0//qOaxBctTLdgcb89t8v8Pln0+PDgiatRu+ZYS&#10;DQpF+optA72TnEQntqizvsSbj/bBxSK9vTfshyfabFq8x2+cM13LoUZiebyfPXsQDY9Pybb7ZGrE&#10;h30wqVt941QExD6QPolyPIvC+0AYOrEvs+UctWMYKxb5opinFFCeXlvnwwduFImHijpkn9DhcO9D&#10;ZAPl6Upib6So74SUyYiDxjfSkQPgiABjXIc8PZd7hXQHP47adBwWdONIDe6rkxtTpJGNSCmhv0wi&#10;NekqupzP5gn4Wez87GUCi1MmKC8JFCf3ywSUCLhlUqiKJspjKVGy97pOOxBAyOGMUFKPGkbZBvlD&#10;v+2HOUntj5puTX1EVZ0Ztgr/AnhojftFSYcbVVH/cw+OUyI/apyMZV4UcQWTUczfzdBwl5HtZQQ0&#10;Q6iKBkqG4yYMa7u3TuxazDSopM0NTlMjktBPrEb+uDVJjnHD41pe2unW039o/RsAAP//AwBQSwME&#10;FAAGAAgAAAAhAG97FPzdAAAACQEAAA8AAABkcnMvZG93bnJldi54bWxMj01LxDAQhu+C/yGM4M1N&#10;P9hSatNlWVg8eLLKntMmNmWbSUmybfXXO570OPM+vPNMfdjsxBbtw+hQQLpLgGnsnRpxEPDxfn4q&#10;gYUoUcnJoRbwpQMcmvu7WlbKrfimlzYOjEowVFKAiXGuOA+90VaGnZs1UvbpvJWRRj9w5eVK5Xbi&#10;WZIU3MoR6YKRsz4Z3V/bmxWwGuXTtki/53Pkdt+9vlxOSy7E48N2fAYW9Rb/YPjVJ3VoyKlzN1SB&#10;TQLypMgIpWBfACOgyHJadALKMgfe1Pz/B80PAAAA//8DAFBLAQItABQABgAIAAAAIQC2gziS/gAA&#10;AOEBAAATAAAAAAAAAAAAAAAAAAAAAABbQ29udGVudF9UeXBlc10ueG1sUEsBAi0AFAAGAAgAAAAh&#10;ADj9If/WAAAAlAEAAAsAAAAAAAAAAAAAAAAALwEAAF9yZWxzLy5yZWxzUEsBAi0AFAAGAAgAAAAh&#10;AIhP86xPAgAAzwQAAA4AAAAAAAAAAAAAAAAALgIAAGRycy9lMm9Eb2MueG1sUEsBAi0AFAAGAAgA&#10;AAAhAG97FPzdAAAACQEAAA8AAAAAAAAAAAAAAAAAqQQAAGRycy9kb3ducmV2LnhtbFBLBQYAAAAA&#10;BAAEAPMAAACzBQAAAAA=&#10;" fillcolor="#dbe5f1 [660]" strokecolor="#95b3d7 [1940]">
            <v:textbox style="mso-next-textbox:#Rectangle 193">
              <w:txbxContent>
                <w:p w:rsidR="00E84B26" w:rsidRPr="00D716F8" w:rsidRDefault="00E84B26" w:rsidP="00E84B26">
                  <w:pPr>
                    <w:pStyle w:val="HTMLPreformatted"/>
                    <w:spacing w:line="360" w:lineRule="auto"/>
                    <w:rPr>
                      <w:b/>
                    </w:rPr>
                  </w:pPr>
                  <w:r>
                    <w:rPr>
                      <w:b/>
                    </w:rPr>
                    <w:t xml:space="preserve">for(int i=0; i&lt;5; </w:t>
                  </w:r>
                  <w:r w:rsidRPr="00D716F8">
                    <w:rPr>
                      <w:b/>
                    </w:rPr>
                    <w:t>i++)</w:t>
                  </w:r>
                </w:p>
                <w:p w:rsidR="00E84B26" w:rsidRPr="00D716F8" w:rsidRDefault="00E84B26" w:rsidP="00E84B26">
                  <w:pPr>
                    <w:jc w:val="both"/>
                    <w:rPr>
                      <w:rFonts w:ascii="Courier New" w:hAnsi="Courier New" w:cs="Courier New"/>
                      <w:highlight w:val="yellow"/>
                    </w:rPr>
                  </w:pPr>
                  <w:r w:rsidRPr="00D716F8">
                    <w:rPr>
                      <w:rFonts w:ascii="Courier New" w:hAnsi="Courier New" w:cs="Courier New"/>
                      <w:b/>
                    </w:rPr>
                    <w:t>cin&gt;&gt;marks[i];</w:t>
                  </w:r>
                </w:p>
                <w:p w:rsidR="00E84B26" w:rsidRPr="006A009E" w:rsidRDefault="00E84B26" w:rsidP="00E84B26">
                  <w:pPr>
                    <w:ind w:firstLine="720"/>
                    <w:rPr>
                      <w:rFonts w:ascii="Courier New" w:hAnsi="Courier New" w:cs="Courier New"/>
                      <w:b/>
                    </w:rPr>
                  </w:pPr>
                </w:p>
              </w:txbxContent>
            </v:textbox>
          </v:rect>
        </w:pict>
      </w:r>
    </w:p>
    <w:p w:rsidR="00E84B26" w:rsidRDefault="00E84B26" w:rsidP="00E84B26">
      <w:pPr>
        <w:pStyle w:val="HTMLPreformatted"/>
        <w:spacing w:line="360" w:lineRule="auto"/>
        <w:rPr>
          <w:b/>
        </w:rPr>
      </w:pPr>
    </w:p>
    <w:p w:rsidR="00E84B26" w:rsidRDefault="00E84B26" w:rsidP="00E84B26">
      <w:pPr>
        <w:pStyle w:val="HTMLPreformatted"/>
        <w:spacing w:line="360" w:lineRule="auto"/>
        <w:rPr>
          <w:highlight w:val="yellow"/>
        </w:rPr>
      </w:pPr>
      <w:r>
        <w:rPr>
          <w:b/>
        </w:rPr>
        <w:tab/>
      </w:r>
      <w:r>
        <w:rPr>
          <w:b/>
        </w:rPr>
        <w:tab/>
      </w:r>
      <w:r>
        <w:rPr>
          <w:b/>
        </w:rPr>
        <w:tab/>
      </w:r>
    </w:p>
    <w:p w:rsidR="00E84B26" w:rsidRDefault="00E84B26" w:rsidP="00E84B26">
      <w:pPr>
        <w:pStyle w:val="ListParagraph"/>
        <w:tabs>
          <w:tab w:val="num" w:pos="720"/>
        </w:tabs>
        <w:jc w:val="both"/>
        <w:rPr>
          <w:rFonts w:cstheme="minorHAnsi"/>
        </w:rPr>
      </w:pPr>
      <w:r w:rsidRPr="00DF5706">
        <w:rPr>
          <w:rFonts w:cstheme="minorHAnsi"/>
        </w:rPr>
        <w:t>Arrays are very valuable data-structure that helps to process large amount of data of same-type. Arrays simplify coding of the programs (processing large amount of similar data) using fewer code lines as compared to the non-array based C++ program having same functionality.</w:t>
      </w:r>
    </w:p>
    <w:p w:rsidR="00E84B26" w:rsidRDefault="00E84B26" w:rsidP="00E84B26">
      <w:pPr>
        <w:rPr>
          <w:rFonts w:ascii="Arial" w:hAnsi="Arial" w:cs="Arial"/>
          <w:b/>
          <w:color w:val="000000" w:themeColor="text1"/>
        </w:rPr>
      </w:pPr>
    </w:p>
    <w:p w:rsidR="00E84B26" w:rsidRDefault="00E84B26" w:rsidP="00E84B26">
      <w:pPr>
        <w:rPr>
          <w:rFonts w:ascii="Arial" w:hAnsi="Arial" w:cs="Arial"/>
          <w:b/>
          <w:color w:val="000000" w:themeColor="text1"/>
        </w:rPr>
      </w:pPr>
      <w:r>
        <w:rPr>
          <w:rFonts w:ascii="Arial" w:hAnsi="Arial" w:cs="Arial"/>
          <w:b/>
          <w:color w:val="000000" w:themeColor="text1"/>
        </w:rPr>
        <w:t>Task-1</w:t>
      </w:r>
    </w:p>
    <w:p w:rsidR="00E84B26" w:rsidRPr="0082075F" w:rsidRDefault="00E84B26" w:rsidP="00E84B26">
      <w:pPr>
        <w:rPr>
          <w:rFonts w:ascii="Verdana" w:hAnsi="Verdana"/>
          <w:color w:val="000000"/>
          <w:sz w:val="23"/>
          <w:szCs w:val="23"/>
          <w:shd w:val="clear" w:color="auto" w:fill="FDFDFD"/>
        </w:rPr>
      </w:pPr>
      <w:r>
        <w:rPr>
          <w:rFonts w:ascii="Verdana" w:hAnsi="Verdana"/>
          <w:color w:val="000000"/>
          <w:sz w:val="23"/>
          <w:szCs w:val="23"/>
          <w:shd w:val="clear" w:color="auto" w:fill="FDFDFD"/>
        </w:rPr>
        <w:t>Write a C++ program to find the sum and average of one dimensional integer array.</w:t>
      </w:r>
    </w:p>
    <w:p w:rsidR="00E84B26" w:rsidRDefault="00E84B26" w:rsidP="00E84B26">
      <w:pPr>
        <w:rPr>
          <w:rFonts w:ascii="Arial" w:hAnsi="Arial" w:cs="Arial"/>
          <w:b/>
          <w:color w:val="000000" w:themeColor="text1"/>
        </w:rPr>
      </w:pPr>
      <w:r>
        <w:rPr>
          <w:rFonts w:ascii="Arial" w:hAnsi="Arial" w:cs="Arial"/>
          <w:b/>
          <w:color w:val="000000" w:themeColor="text1"/>
        </w:rPr>
        <w:t>Task-2</w:t>
      </w:r>
    </w:p>
    <w:p w:rsidR="00E84B26" w:rsidRPr="00D50A63" w:rsidRDefault="00E84B26" w:rsidP="00E84B26">
      <w:pPr>
        <w:rPr>
          <w:rFonts w:ascii="Arial" w:hAnsi="Arial" w:cs="Arial"/>
          <w:b/>
          <w:color w:val="000000" w:themeColor="text1"/>
        </w:rPr>
      </w:pPr>
      <w:r>
        <w:rPr>
          <w:rFonts w:ascii="Verdana" w:hAnsi="Verdana"/>
          <w:color w:val="000000"/>
          <w:sz w:val="23"/>
          <w:szCs w:val="23"/>
          <w:shd w:val="clear" w:color="auto" w:fill="FDFDFD"/>
        </w:rPr>
        <w:t>Write a C++ program to swap first and last element of an integer 1-d array.</w:t>
      </w:r>
    </w:p>
    <w:p w:rsidR="00E84B26" w:rsidRDefault="00E84B26" w:rsidP="00E84B26">
      <w:pPr>
        <w:rPr>
          <w:rFonts w:ascii="Arial" w:hAnsi="Arial" w:cs="Arial"/>
          <w:b/>
          <w:color w:val="000000" w:themeColor="text1"/>
        </w:rPr>
      </w:pPr>
      <w:r>
        <w:rPr>
          <w:rFonts w:ascii="Arial" w:hAnsi="Arial" w:cs="Arial"/>
          <w:b/>
          <w:color w:val="000000" w:themeColor="text1"/>
        </w:rPr>
        <w:t>Task-3</w:t>
      </w:r>
    </w:p>
    <w:p w:rsidR="00E84B26" w:rsidRPr="00D50A63" w:rsidRDefault="00E84B26" w:rsidP="00E84B26">
      <w:pPr>
        <w:rPr>
          <w:rFonts w:ascii="Arial" w:hAnsi="Arial" w:cs="Arial"/>
          <w:b/>
          <w:color w:val="000000" w:themeColor="text1"/>
        </w:rPr>
      </w:pPr>
      <w:r>
        <w:rPr>
          <w:rFonts w:ascii="Verdana" w:hAnsi="Verdana"/>
          <w:color w:val="000000"/>
          <w:sz w:val="23"/>
          <w:szCs w:val="23"/>
          <w:shd w:val="clear" w:color="auto" w:fill="FFFFFF"/>
        </w:rPr>
        <w:t>Write a C++ program to reverse the element of an integer 1-D array.</w:t>
      </w:r>
    </w:p>
    <w:p w:rsidR="00E84B26" w:rsidRDefault="00E84B26" w:rsidP="00E84B26">
      <w:pPr>
        <w:rPr>
          <w:rFonts w:ascii="Arial" w:hAnsi="Arial" w:cs="Arial"/>
          <w:b/>
          <w:color w:val="000000" w:themeColor="text1"/>
        </w:rPr>
      </w:pPr>
      <w:r>
        <w:rPr>
          <w:rFonts w:ascii="Arial" w:hAnsi="Arial" w:cs="Arial"/>
          <w:b/>
          <w:color w:val="000000" w:themeColor="text1"/>
        </w:rPr>
        <w:t>Task-4</w:t>
      </w:r>
    </w:p>
    <w:p w:rsidR="00E84B26" w:rsidRPr="008F542E" w:rsidRDefault="00E84B26" w:rsidP="00E84B26">
      <w:pPr>
        <w:rPr>
          <w:rFonts w:ascii="Verdana" w:hAnsi="Verdana"/>
          <w:color w:val="000000"/>
          <w:sz w:val="23"/>
          <w:szCs w:val="23"/>
          <w:shd w:val="clear" w:color="auto" w:fill="FDFDFD"/>
        </w:rPr>
      </w:pPr>
      <w:r>
        <w:rPr>
          <w:rFonts w:ascii="Verdana" w:hAnsi="Verdana"/>
          <w:color w:val="000000"/>
          <w:sz w:val="23"/>
          <w:szCs w:val="23"/>
          <w:shd w:val="clear" w:color="auto" w:fill="FDFDFD"/>
        </w:rPr>
        <w:t>Write a C++ program to find the largest and smallest element of an array.</w:t>
      </w:r>
    </w:p>
    <w:p w:rsidR="00E84B26" w:rsidRPr="002C0B16" w:rsidRDefault="00E84B26" w:rsidP="00E84B26">
      <w:pPr>
        <w:rPr>
          <w:rFonts w:ascii="Arial" w:hAnsi="Arial" w:cs="Arial"/>
          <w:b/>
          <w:color w:val="000000" w:themeColor="text1"/>
        </w:rPr>
      </w:pPr>
      <w:r>
        <w:rPr>
          <w:rFonts w:ascii="Arial" w:hAnsi="Arial" w:cs="Arial"/>
          <w:b/>
          <w:color w:val="000000" w:themeColor="text1"/>
        </w:rPr>
        <w:t>Task-5</w:t>
      </w:r>
    </w:p>
    <w:p w:rsidR="00E84B26" w:rsidRDefault="00E84B26" w:rsidP="00E84B26">
      <w:pPr>
        <w:jc w:val="both"/>
        <w:rPr>
          <w:rFonts w:cstheme="minorHAnsi"/>
          <w:color w:val="000000" w:themeColor="text1"/>
        </w:rPr>
      </w:pPr>
      <w:r w:rsidRPr="00D50A63">
        <w:rPr>
          <w:rFonts w:cstheme="minorHAnsi"/>
          <w:color w:val="000000" w:themeColor="text1"/>
        </w:rPr>
        <w:t xml:space="preserve">Write a C++ program creates an one dimensional array of 10 integers. Get input from the user for each array element. After that, calculate square (N * N) of each array element and store at the corresponding array position. In the end, display the contents of the array on the screen. </w:t>
      </w:r>
    </w:p>
    <w:p w:rsidR="00E84B26" w:rsidRPr="00B045F2" w:rsidRDefault="00E84B26" w:rsidP="00E84B26">
      <w:pPr>
        <w:jc w:val="both"/>
        <w:rPr>
          <w:rFonts w:ascii="Arial" w:hAnsi="Arial" w:cs="Arial"/>
          <w:b/>
          <w:color w:val="000000" w:themeColor="text1"/>
        </w:rPr>
      </w:pPr>
      <w:r w:rsidRPr="00B045F2">
        <w:rPr>
          <w:rFonts w:ascii="Arial" w:hAnsi="Arial" w:cs="Arial"/>
          <w:b/>
          <w:color w:val="000000" w:themeColor="text1"/>
        </w:rPr>
        <w:t xml:space="preserve">Sample </w:t>
      </w:r>
      <w:r>
        <w:rPr>
          <w:rFonts w:ascii="Arial" w:hAnsi="Arial" w:cs="Arial"/>
          <w:b/>
          <w:color w:val="000000" w:themeColor="text1"/>
        </w:rPr>
        <w:t>I</w:t>
      </w:r>
      <w:r w:rsidRPr="00B045F2">
        <w:rPr>
          <w:rFonts w:ascii="Arial" w:hAnsi="Arial" w:cs="Arial"/>
          <w:b/>
          <w:color w:val="000000" w:themeColor="text1"/>
        </w:rPr>
        <w:t>nput:</w:t>
      </w:r>
    </w:p>
    <w:p w:rsidR="00E84B26" w:rsidRPr="00D50A63" w:rsidRDefault="00E84B26" w:rsidP="00E84B26">
      <w:pPr>
        <w:jc w:val="both"/>
        <w:rPr>
          <w:rFonts w:cstheme="minorHAnsi"/>
          <w:color w:val="000000" w:themeColor="text1"/>
        </w:rPr>
      </w:pPr>
      <w:r w:rsidRPr="00D50A63">
        <w:rPr>
          <w:rFonts w:cstheme="minorHAnsi"/>
          <w:color w:val="000000" w:themeColor="text1"/>
        </w:rPr>
        <w:t xml:space="preserve">Enter values in the array: </w:t>
      </w:r>
    </w:p>
    <w:p w:rsidR="00E84B26" w:rsidRPr="00D50A63" w:rsidRDefault="00E84B26" w:rsidP="00E84B26">
      <w:pPr>
        <w:jc w:val="both"/>
        <w:rPr>
          <w:rFonts w:cstheme="minorHAnsi"/>
          <w:color w:val="000000" w:themeColor="text1"/>
        </w:rPr>
      </w:pPr>
      <w:r w:rsidRPr="00D50A63">
        <w:rPr>
          <w:rFonts w:cstheme="minorHAnsi"/>
          <w:color w:val="000000" w:themeColor="text1"/>
        </w:rPr>
        <w:t>6</w:t>
      </w:r>
    </w:p>
    <w:p w:rsidR="00E84B26" w:rsidRPr="00D50A63" w:rsidRDefault="00E84B26" w:rsidP="00E84B26">
      <w:pPr>
        <w:jc w:val="both"/>
        <w:rPr>
          <w:rFonts w:cstheme="minorHAnsi"/>
          <w:color w:val="000000" w:themeColor="text1"/>
        </w:rPr>
      </w:pPr>
      <w:r w:rsidRPr="00D50A63">
        <w:rPr>
          <w:rFonts w:cstheme="minorHAnsi"/>
          <w:color w:val="000000" w:themeColor="text1"/>
        </w:rPr>
        <w:t>4</w:t>
      </w:r>
    </w:p>
    <w:p w:rsidR="00E84B26" w:rsidRPr="00D50A63" w:rsidRDefault="00E84B26" w:rsidP="00E84B26">
      <w:pPr>
        <w:jc w:val="both"/>
        <w:rPr>
          <w:rFonts w:cstheme="minorHAnsi"/>
          <w:color w:val="000000" w:themeColor="text1"/>
        </w:rPr>
      </w:pPr>
      <w:r w:rsidRPr="00D50A63">
        <w:rPr>
          <w:rFonts w:cstheme="minorHAnsi"/>
          <w:color w:val="000000" w:themeColor="text1"/>
        </w:rPr>
        <w:t>3</w:t>
      </w:r>
    </w:p>
    <w:p w:rsidR="00E84B26" w:rsidRPr="00D50A63" w:rsidRDefault="00E84B26" w:rsidP="00E84B26">
      <w:pPr>
        <w:jc w:val="both"/>
        <w:rPr>
          <w:rFonts w:cstheme="minorHAnsi"/>
          <w:color w:val="000000" w:themeColor="text1"/>
        </w:rPr>
      </w:pPr>
      <w:r w:rsidRPr="00D50A63">
        <w:rPr>
          <w:rFonts w:cstheme="minorHAnsi"/>
          <w:color w:val="000000" w:themeColor="text1"/>
        </w:rPr>
        <w:t>8</w:t>
      </w:r>
    </w:p>
    <w:p w:rsidR="00E84B26" w:rsidRPr="00D50A63" w:rsidRDefault="00E84B26" w:rsidP="00E84B26">
      <w:pPr>
        <w:jc w:val="both"/>
        <w:rPr>
          <w:rFonts w:cstheme="minorHAnsi"/>
          <w:color w:val="000000" w:themeColor="text1"/>
        </w:rPr>
      </w:pPr>
      <w:r w:rsidRPr="00D50A63">
        <w:rPr>
          <w:rFonts w:cstheme="minorHAnsi"/>
          <w:color w:val="000000" w:themeColor="text1"/>
        </w:rPr>
        <w:t>2</w:t>
      </w:r>
    </w:p>
    <w:p w:rsidR="00E84B26" w:rsidRPr="00D50A63" w:rsidRDefault="00E84B26" w:rsidP="00E84B26">
      <w:pPr>
        <w:jc w:val="both"/>
        <w:rPr>
          <w:rFonts w:cstheme="minorHAnsi"/>
          <w:color w:val="000000" w:themeColor="text1"/>
        </w:rPr>
      </w:pPr>
      <w:r w:rsidRPr="00D50A63">
        <w:rPr>
          <w:rFonts w:cstheme="minorHAnsi"/>
          <w:color w:val="000000" w:themeColor="text1"/>
        </w:rPr>
        <w:t>9</w:t>
      </w:r>
    </w:p>
    <w:p w:rsidR="00E84B26" w:rsidRPr="00D50A63" w:rsidRDefault="00E84B26" w:rsidP="00E84B26">
      <w:pPr>
        <w:jc w:val="both"/>
        <w:rPr>
          <w:rFonts w:cstheme="minorHAnsi"/>
          <w:color w:val="000000" w:themeColor="text1"/>
        </w:rPr>
      </w:pPr>
      <w:r w:rsidRPr="00D50A63">
        <w:rPr>
          <w:rFonts w:cstheme="minorHAnsi"/>
          <w:color w:val="000000" w:themeColor="text1"/>
        </w:rPr>
        <w:t>2</w:t>
      </w:r>
    </w:p>
    <w:p w:rsidR="00E84B26" w:rsidRPr="00D50A63" w:rsidRDefault="00E84B26" w:rsidP="00E84B26">
      <w:pPr>
        <w:jc w:val="both"/>
        <w:rPr>
          <w:rFonts w:cstheme="minorHAnsi"/>
          <w:color w:val="000000" w:themeColor="text1"/>
        </w:rPr>
      </w:pPr>
      <w:r w:rsidRPr="00D50A63">
        <w:rPr>
          <w:rFonts w:cstheme="minorHAnsi"/>
          <w:color w:val="000000" w:themeColor="text1"/>
        </w:rPr>
        <w:t>1</w:t>
      </w:r>
    </w:p>
    <w:p w:rsidR="00E84B26" w:rsidRPr="00D50A63" w:rsidRDefault="00E84B26" w:rsidP="00E84B26">
      <w:pPr>
        <w:jc w:val="both"/>
        <w:rPr>
          <w:rFonts w:cstheme="minorHAnsi"/>
          <w:color w:val="000000" w:themeColor="text1"/>
        </w:rPr>
      </w:pPr>
      <w:r w:rsidRPr="00D50A63">
        <w:rPr>
          <w:rFonts w:cstheme="minorHAnsi"/>
          <w:color w:val="000000" w:themeColor="text1"/>
        </w:rPr>
        <w:t>7</w:t>
      </w:r>
    </w:p>
    <w:p w:rsidR="00E84B26" w:rsidRPr="00D50A63" w:rsidRDefault="00E84B26" w:rsidP="00E84B26">
      <w:pPr>
        <w:jc w:val="both"/>
        <w:rPr>
          <w:rFonts w:cstheme="minorHAnsi"/>
          <w:color w:val="000000" w:themeColor="text1"/>
        </w:rPr>
      </w:pPr>
      <w:r w:rsidRPr="00D50A63">
        <w:rPr>
          <w:rFonts w:cstheme="minorHAnsi"/>
          <w:color w:val="000000" w:themeColor="text1"/>
        </w:rPr>
        <w:t>5</w:t>
      </w:r>
    </w:p>
    <w:p w:rsidR="00E84B26" w:rsidRPr="00B045F2" w:rsidRDefault="00E84B26" w:rsidP="00E84B26">
      <w:pPr>
        <w:jc w:val="both"/>
        <w:rPr>
          <w:rFonts w:ascii="Arial" w:hAnsi="Arial" w:cs="Arial"/>
          <w:b/>
          <w:color w:val="000000" w:themeColor="text1"/>
        </w:rPr>
      </w:pPr>
      <w:r>
        <w:rPr>
          <w:rFonts w:ascii="Arial" w:hAnsi="Arial" w:cs="Arial"/>
          <w:b/>
          <w:color w:val="000000" w:themeColor="text1"/>
        </w:rPr>
        <w:t>Sample O</w:t>
      </w:r>
      <w:r w:rsidRPr="00B045F2">
        <w:rPr>
          <w:rFonts w:ascii="Arial" w:hAnsi="Arial" w:cs="Arial"/>
          <w:b/>
          <w:color w:val="000000" w:themeColor="text1"/>
        </w:rPr>
        <w:t>utput:</w:t>
      </w:r>
    </w:p>
    <w:p w:rsidR="00E84B26" w:rsidRDefault="00E84B26" w:rsidP="00E84B26">
      <w:pPr>
        <w:jc w:val="both"/>
        <w:rPr>
          <w:color w:val="000000" w:themeColor="text1"/>
        </w:rPr>
      </w:pPr>
      <w:r>
        <w:rPr>
          <w:color w:val="000000" w:themeColor="text1"/>
        </w:rPr>
        <w:t>36</w:t>
      </w:r>
    </w:p>
    <w:p w:rsidR="00E84B26" w:rsidRDefault="00E84B26" w:rsidP="00E84B26">
      <w:pPr>
        <w:jc w:val="both"/>
        <w:rPr>
          <w:color w:val="000000" w:themeColor="text1"/>
        </w:rPr>
      </w:pPr>
      <w:r>
        <w:rPr>
          <w:color w:val="000000" w:themeColor="text1"/>
        </w:rPr>
        <w:t>16</w:t>
      </w:r>
    </w:p>
    <w:p w:rsidR="00E84B26" w:rsidRDefault="00E84B26" w:rsidP="00E84B26">
      <w:pPr>
        <w:jc w:val="both"/>
        <w:rPr>
          <w:color w:val="000000" w:themeColor="text1"/>
        </w:rPr>
      </w:pPr>
      <w:r>
        <w:rPr>
          <w:color w:val="000000" w:themeColor="text1"/>
        </w:rPr>
        <w:t>9</w:t>
      </w:r>
    </w:p>
    <w:p w:rsidR="00E84B26" w:rsidRDefault="00E84B26" w:rsidP="00E84B26">
      <w:pPr>
        <w:jc w:val="both"/>
        <w:rPr>
          <w:color w:val="000000" w:themeColor="text1"/>
        </w:rPr>
      </w:pPr>
      <w:r>
        <w:rPr>
          <w:color w:val="000000" w:themeColor="text1"/>
        </w:rPr>
        <w:t>64</w:t>
      </w:r>
    </w:p>
    <w:p w:rsidR="00E84B26" w:rsidRDefault="00E84B26" w:rsidP="00E84B26">
      <w:pPr>
        <w:jc w:val="both"/>
        <w:rPr>
          <w:color w:val="000000" w:themeColor="text1"/>
        </w:rPr>
      </w:pPr>
      <w:r>
        <w:rPr>
          <w:color w:val="000000" w:themeColor="text1"/>
        </w:rPr>
        <w:t>4</w:t>
      </w:r>
    </w:p>
    <w:p w:rsidR="00E84B26" w:rsidRDefault="00E84B26" w:rsidP="00E84B26">
      <w:pPr>
        <w:jc w:val="both"/>
        <w:rPr>
          <w:color w:val="000000" w:themeColor="text1"/>
        </w:rPr>
      </w:pPr>
      <w:r>
        <w:rPr>
          <w:color w:val="000000" w:themeColor="text1"/>
        </w:rPr>
        <w:t>81</w:t>
      </w:r>
    </w:p>
    <w:p w:rsidR="00E84B26" w:rsidRDefault="00E84B26" w:rsidP="00E84B26">
      <w:pPr>
        <w:jc w:val="both"/>
        <w:rPr>
          <w:color w:val="000000" w:themeColor="text1"/>
        </w:rPr>
      </w:pPr>
      <w:r>
        <w:rPr>
          <w:color w:val="000000" w:themeColor="text1"/>
        </w:rPr>
        <w:t>4</w:t>
      </w:r>
    </w:p>
    <w:p w:rsidR="00E84B26" w:rsidRDefault="00E84B26" w:rsidP="00E84B26">
      <w:pPr>
        <w:jc w:val="both"/>
        <w:rPr>
          <w:color w:val="000000" w:themeColor="text1"/>
        </w:rPr>
      </w:pPr>
      <w:r>
        <w:rPr>
          <w:color w:val="000000" w:themeColor="text1"/>
        </w:rPr>
        <w:t>1</w:t>
      </w:r>
    </w:p>
    <w:p w:rsidR="00E84B26" w:rsidRDefault="00E84B26" w:rsidP="00E84B26">
      <w:pPr>
        <w:jc w:val="both"/>
        <w:rPr>
          <w:color w:val="000000" w:themeColor="text1"/>
        </w:rPr>
      </w:pPr>
      <w:r>
        <w:rPr>
          <w:color w:val="000000" w:themeColor="text1"/>
        </w:rPr>
        <w:t>49</w:t>
      </w:r>
    </w:p>
    <w:p w:rsidR="00E84B26" w:rsidRPr="00F2759B" w:rsidRDefault="00E84B26" w:rsidP="00E84B26">
      <w:pPr>
        <w:jc w:val="both"/>
        <w:rPr>
          <w:color w:val="000000" w:themeColor="text1"/>
        </w:rPr>
      </w:pPr>
      <w:r>
        <w:rPr>
          <w:color w:val="000000" w:themeColor="text1"/>
        </w:rPr>
        <w:t>25</w:t>
      </w:r>
    </w:p>
    <w:p w:rsidR="00E84B26" w:rsidRPr="00D50A63" w:rsidRDefault="00E84B26" w:rsidP="00E84B26">
      <w:pPr>
        <w:rPr>
          <w:rFonts w:ascii="Arial" w:hAnsi="Arial" w:cs="Arial"/>
          <w:b/>
          <w:color w:val="000000" w:themeColor="text1"/>
        </w:rPr>
      </w:pPr>
    </w:p>
    <w:p w:rsidR="00E84B26" w:rsidRPr="008F542E" w:rsidRDefault="00E84B26" w:rsidP="00E84B26">
      <w:pPr>
        <w:rPr>
          <w:rFonts w:ascii="Arial" w:hAnsi="Arial" w:cs="Arial"/>
          <w:b/>
          <w:color w:val="000000" w:themeColor="text1"/>
        </w:rPr>
      </w:pPr>
    </w:p>
    <w:p w:rsidR="00E84B26" w:rsidRDefault="00E84B26" w:rsidP="00E84B26"/>
    <w:p w:rsidR="00E84B26" w:rsidRDefault="00E84B26" w:rsidP="00E84B26"/>
    <w:p w:rsidR="00E84B26" w:rsidRDefault="00E84B26" w:rsidP="00794490">
      <w:pPr>
        <w:rPr>
          <w:rFonts w:ascii="Calibri" w:hAnsi="Calibri"/>
          <w:lang w:val="en-IN"/>
        </w:rPr>
      </w:pPr>
    </w:p>
    <w:p w:rsidR="00E84B26" w:rsidRPr="00EF7D10" w:rsidRDefault="00E84B26" w:rsidP="00794490">
      <w:pPr>
        <w:rPr>
          <w:rFonts w:ascii="Calibri" w:hAnsi="Calibri"/>
          <w:lang w:val="en-IN"/>
        </w:rPr>
      </w:pPr>
    </w:p>
    <w:p w:rsidR="00794490" w:rsidRPr="00EF7D10" w:rsidRDefault="00794490" w:rsidP="00794490">
      <w:pPr>
        <w:rPr>
          <w:rFonts w:ascii="Calibri" w:hAnsi="Calibri"/>
        </w:rPr>
      </w:pPr>
    </w:p>
    <w:p w:rsidR="00794490" w:rsidRPr="005D76C9" w:rsidRDefault="00794490" w:rsidP="00E84B26">
      <w:pPr>
        <w:shd w:val="clear" w:color="auto" w:fill="FFFFFF"/>
        <w:spacing w:before="150" w:after="150" w:line="600" w:lineRule="atLeast"/>
        <w:outlineLvl w:val="2"/>
        <w:rPr>
          <w:rFonts w:ascii="Helvetica" w:hAnsi="Helvetica"/>
          <w:b/>
          <w:bCs/>
          <w:color w:val="444444"/>
          <w:sz w:val="32"/>
          <w:szCs w:val="32"/>
        </w:rPr>
      </w:pPr>
    </w:p>
    <w:p w:rsidR="00794490" w:rsidRDefault="00794490" w:rsidP="00794490"/>
    <w:p w:rsidR="00794490" w:rsidRPr="006B2BCC" w:rsidRDefault="00794490" w:rsidP="00794490">
      <w:pPr>
        <w:ind w:left="720"/>
        <w:jc w:val="both"/>
        <w:rPr>
          <w:highlight w:val="lightGray"/>
        </w:rPr>
      </w:pPr>
    </w:p>
    <w:p w:rsidR="00AA4A31" w:rsidRDefault="00D73472">
      <w:pPr>
        <w:pStyle w:val="Heading1"/>
      </w:pPr>
      <w:r>
        <w:t>Appendix A: Lab Evaluation Criteria</w:t>
      </w:r>
    </w:p>
    <w:p w:rsidR="00AA4A31" w:rsidRDefault="00AA4A31">
      <w:pPr>
        <w:pStyle w:val="BodyText"/>
        <w:rPr>
          <w:b/>
          <w:sz w:val="44"/>
        </w:rPr>
      </w:pPr>
    </w:p>
    <w:p w:rsidR="00AA4A31" w:rsidRDefault="00D73472">
      <w:pPr>
        <w:pStyle w:val="Heading3"/>
      </w:pPr>
      <w:r>
        <w:t>Labs with projects</w:t>
      </w:r>
    </w:p>
    <w:p w:rsidR="00AA4A31" w:rsidRPr="004C0D35" w:rsidRDefault="00AA4A31" w:rsidP="004C0D35">
      <w:pPr>
        <w:tabs>
          <w:tab w:val="left" w:pos="1681"/>
          <w:tab w:val="left" w:pos="5641"/>
        </w:tabs>
        <w:spacing w:before="55" w:after="54"/>
        <w:ind w:left="1320"/>
        <w:rPr>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tblPr>
      <w:tblGrid>
        <w:gridCol w:w="3281"/>
        <w:gridCol w:w="1280"/>
        <w:gridCol w:w="991"/>
      </w:tblGrid>
      <w:tr w:rsidR="004C0D35" w:rsidTr="004C0D35">
        <w:trPr>
          <w:trHeight w:val="316"/>
          <w:jc w:val="center"/>
        </w:trPr>
        <w:tc>
          <w:tcPr>
            <w:tcW w:w="3281" w:type="dxa"/>
          </w:tcPr>
          <w:p w:rsidR="004C0D35" w:rsidRDefault="004C0D35" w:rsidP="004C0D35">
            <w:pPr>
              <w:pStyle w:val="TableParagraph"/>
              <w:spacing w:before="15"/>
              <w:ind w:left="50"/>
              <w:rPr>
                <w:sz w:val="24"/>
              </w:rPr>
            </w:pPr>
            <w:r>
              <w:rPr>
                <w:sz w:val="24"/>
              </w:rPr>
              <w:t>Experiments and</w:t>
            </w:r>
            <w:r w:rsidR="00794490">
              <w:rPr>
                <w:sz w:val="24"/>
              </w:rPr>
              <w:t xml:space="preserve"> </w:t>
            </w:r>
            <w:r>
              <w:rPr>
                <w:sz w:val="24"/>
              </w:rPr>
              <w:t>their</w:t>
            </w:r>
            <w:r w:rsidR="00794490">
              <w:rPr>
                <w:sz w:val="24"/>
              </w:rPr>
              <w:t xml:space="preserve"> </w:t>
            </w:r>
            <w:r>
              <w:rPr>
                <w:sz w:val="24"/>
              </w:rPr>
              <w:t>report</w:t>
            </w:r>
          </w:p>
        </w:tc>
        <w:tc>
          <w:tcPr>
            <w:tcW w:w="1280" w:type="dxa"/>
          </w:tcPr>
          <w:p w:rsidR="004C0D35" w:rsidRDefault="004C0D35">
            <w:pPr>
              <w:pStyle w:val="TableParagraph"/>
              <w:ind w:left="0"/>
            </w:pPr>
          </w:p>
        </w:tc>
        <w:tc>
          <w:tcPr>
            <w:tcW w:w="991" w:type="dxa"/>
          </w:tcPr>
          <w:p w:rsidR="004C0D35" w:rsidRDefault="004C0D35">
            <w:pPr>
              <w:pStyle w:val="TableParagraph"/>
              <w:spacing w:before="15"/>
              <w:ind w:left="0" w:right="48"/>
              <w:jc w:val="right"/>
              <w:rPr>
                <w:sz w:val="24"/>
              </w:rPr>
            </w:pPr>
            <w:r>
              <w:rPr>
                <w:sz w:val="24"/>
              </w:rPr>
              <w:t>50%</w:t>
            </w:r>
          </w:p>
        </w:tc>
      </w:tr>
      <w:tr w:rsidR="004C0D35" w:rsidTr="004C0D35">
        <w:trPr>
          <w:trHeight w:val="316"/>
          <w:jc w:val="center"/>
        </w:trPr>
        <w:tc>
          <w:tcPr>
            <w:tcW w:w="3281" w:type="dxa"/>
          </w:tcPr>
          <w:p w:rsidR="004C0D35" w:rsidRDefault="004C0D35" w:rsidP="004C0D35">
            <w:pPr>
              <w:pStyle w:val="TableParagraph"/>
              <w:spacing w:before="15"/>
              <w:ind w:left="50"/>
              <w:rPr>
                <w:sz w:val="24"/>
              </w:rPr>
            </w:pPr>
            <w:r>
              <w:rPr>
                <w:sz w:val="24"/>
              </w:rPr>
              <w:t xml:space="preserve">    a. Experiment</w:t>
            </w:r>
          </w:p>
        </w:tc>
        <w:tc>
          <w:tcPr>
            <w:tcW w:w="1280" w:type="dxa"/>
          </w:tcPr>
          <w:p w:rsidR="004C0D35" w:rsidRDefault="004C0D35" w:rsidP="004C0D35">
            <w:pPr>
              <w:pStyle w:val="TableParagraph"/>
              <w:ind w:left="0"/>
              <w:jc w:val="center"/>
            </w:pPr>
            <w:r>
              <w:rPr>
                <w:sz w:val="24"/>
              </w:rPr>
              <w:t>30%</w:t>
            </w:r>
          </w:p>
        </w:tc>
        <w:tc>
          <w:tcPr>
            <w:tcW w:w="991" w:type="dxa"/>
          </w:tcPr>
          <w:p w:rsidR="004C0D35" w:rsidRDefault="004C0D35">
            <w:pPr>
              <w:pStyle w:val="TableParagraph"/>
              <w:spacing w:before="15"/>
              <w:ind w:left="0" w:right="48"/>
              <w:jc w:val="right"/>
              <w:rPr>
                <w:sz w:val="24"/>
              </w:rPr>
            </w:pPr>
          </w:p>
        </w:tc>
      </w:tr>
      <w:tr w:rsidR="004C0D35" w:rsidTr="004C0D35">
        <w:trPr>
          <w:trHeight w:val="316"/>
          <w:jc w:val="center"/>
        </w:trPr>
        <w:tc>
          <w:tcPr>
            <w:tcW w:w="3281" w:type="dxa"/>
          </w:tcPr>
          <w:p w:rsidR="004C0D35" w:rsidRDefault="004C0D35" w:rsidP="004C0D35">
            <w:pPr>
              <w:pStyle w:val="TableParagraph"/>
              <w:spacing w:before="15"/>
              <w:ind w:left="50"/>
              <w:rPr>
                <w:sz w:val="24"/>
              </w:rPr>
            </w:pPr>
            <w:r>
              <w:rPr>
                <w:sz w:val="24"/>
              </w:rPr>
              <w:t xml:space="preserve">    b. Lab report</w:t>
            </w:r>
          </w:p>
        </w:tc>
        <w:tc>
          <w:tcPr>
            <w:tcW w:w="1280" w:type="dxa"/>
          </w:tcPr>
          <w:p w:rsidR="004C0D35" w:rsidRDefault="004C0D35" w:rsidP="004C0D35">
            <w:pPr>
              <w:pStyle w:val="TableParagraph"/>
              <w:ind w:left="0"/>
              <w:jc w:val="center"/>
            </w:pPr>
            <w:r>
              <w:rPr>
                <w:sz w:val="24"/>
              </w:rPr>
              <w:t>20%</w:t>
            </w:r>
          </w:p>
        </w:tc>
        <w:tc>
          <w:tcPr>
            <w:tcW w:w="991" w:type="dxa"/>
          </w:tcPr>
          <w:p w:rsidR="004C0D35" w:rsidRDefault="004C0D35">
            <w:pPr>
              <w:pStyle w:val="TableParagraph"/>
              <w:spacing w:before="15"/>
              <w:ind w:left="0" w:right="48"/>
              <w:jc w:val="right"/>
              <w:rPr>
                <w:sz w:val="24"/>
              </w:rPr>
            </w:pPr>
          </w:p>
        </w:tc>
      </w:tr>
      <w:tr w:rsidR="00AA4A31" w:rsidTr="004C0D35">
        <w:trPr>
          <w:trHeight w:val="316"/>
          <w:jc w:val="center"/>
        </w:trPr>
        <w:tc>
          <w:tcPr>
            <w:tcW w:w="3281" w:type="dxa"/>
          </w:tcPr>
          <w:p w:rsidR="00AA4A31" w:rsidRDefault="00D73472">
            <w:pPr>
              <w:pStyle w:val="TableParagraph"/>
              <w:spacing w:before="15"/>
              <w:ind w:left="50"/>
              <w:rPr>
                <w:sz w:val="24"/>
              </w:rPr>
            </w:pPr>
            <w:r>
              <w:rPr>
                <w:sz w:val="24"/>
              </w:rPr>
              <w:t>Quizzes (3-4)</w:t>
            </w:r>
          </w:p>
        </w:tc>
        <w:tc>
          <w:tcPr>
            <w:tcW w:w="1280" w:type="dxa"/>
          </w:tcPr>
          <w:p w:rsidR="00AA4A31" w:rsidRDefault="00AA4A31">
            <w:pPr>
              <w:pStyle w:val="TableParagraph"/>
              <w:ind w:left="0"/>
            </w:pPr>
          </w:p>
        </w:tc>
        <w:tc>
          <w:tcPr>
            <w:tcW w:w="991" w:type="dxa"/>
          </w:tcPr>
          <w:p w:rsidR="00AA4A31" w:rsidRDefault="00794490">
            <w:pPr>
              <w:pStyle w:val="TableParagraph"/>
              <w:spacing w:before="15"/>
              <w:ind w:left="0" w:right="48"/>
              <w:jc w:val="right"/>
              <w:rPr>
                <w:sz w:val="24"/>
              </w:rPr>
            </w:pPr>
            <w:r>
              <w:rPr>
                <w:sz w:val="24"/>
              </w:rPr>
              <w:t>10</w:t>
            </w:r>
            <w:r w:rsidR="00D73472">
              <w:rPr>
                <w:sz w:val="24"/>
              </w:rPr>
              <w:t>%</w:t>
            </w:r>
          </w:p>
        </w:tc>
      </w:tr>
      <w:tr w:rsidR="00AA4A31" w:rsidTr="004C0D35">
        <w:trPr>
          <w:trHeight w:val="291"/>
          <w:jc w:val="center"/>
        </w:trPr>
        <w:tc>
          <w:tcPr>
            <w:tcW w:w="3281" w:type="dxa"/>
          </w:tcPr>
          <w:p w:rsidR="00AA4A31" w:rsidRDefault="00D73472">
            <w:pPr>
              <w:pStyle w:val="TableParagraph"/>
              <w:spacing w:before="15" w:line="256" w:lineRule="exact"/>
              <w:ind w:left="50"/>
              <w:rPr>
                <w:sz w:val="24"/>
              </w:rPr>
            </w:pPr>
            <w:r>
              <w:rPr>
                <w:sz w:val="24"/>
              </w:rPr>
              <w:t>Final evaluation</w:t>
            </w:r>
          </w:p>
        </w:tc>
        <w:tc>
          <w:tcPr>
            <w:tcW w:w="1280" w:type="dxa"/>
          </w:tcPr>
          <w:p w:rsidR="00AA4A31" w:rsidRDefault="00AA4A31">
            <w:pPr>
              <w:pStyle w:val="TableParagraph"/>
              <w:ind w:left="0"/>
              <w:rPr>
                <w:sz w:val="20"/>
              </w:rPr>
            </w:pPr>
          </w:p>
        </w:tc>
        <w:tc>
          <w:tcPr>
            <w:tcW w:w="991" w:type="dxa"/>
          </w:tcPr>
          <w:p w:rsidR="00AA4A31" w:rsidRDefault="00794490">
            <w:pPr>
              <w:pStyle w:val="TableParagraph"/>
              <w:spacing w:before="15" w:line="256" w:lineRule="exact"/>
              <w:ind w:left="0" w:right="47"/>
              <w:jc w:val="right"/>
              <w:rPr>
                <w:sz w:val="24"/>
              </w:rPr>
            </w:pPr>
            <w:r>
              <w:rPr>
                <w:sz w:val="24"/>
              </w:rPr>
              <w:t>40</w:t>
            </w:r>
            <w:r w:rsidR="00D73472">
              <w:rPr>
                <w:sz w:val="24"/>
              </w:rPr>
              <w:t>%</w:t>
            </w:r>
          </w:p>
        </w:tc>
      </w:tr>
    </w:tbl>
    <w:p w:rsidR="00AA4A31" w:rsidRDefault="00AA4A31">
      <w:pPr>
        <w:pStyle w:val="BodyText"/>
        <w:spacing w:before="7"/>
      </w:pPr>
    </w:p>
    <w:p w:rsidR="00FD78B2" w:rsidRDefault="00D73472" w:rsidP="00FF4E9F">
      <w:pPr>
        <w:pStyle w:val="BodyText"/>
        <w:spacing w:before="58" w:line="276" w:lineRule="auto"/>
        <w:ind w:left="600" w:right="660"/>
        <w:jc w:val="both"/>
      </w:pPr>
      <w:r>
        <w:t xml:space="preserve"> </w:t>
      </w:r>
      <w:bookmarkStart w:id="996" w:name="_GoBack"/>
      <w:bookmarkEnd w:id="996"/>
    </w:p>
    <w:sectPr w:rsidR="00FD78B2" w:rsidSect="002D15D8">
      <w:pgSz w:w="12240" w:h="15840"/>
      <w:pgMar w:top="1360" w:right="420" w:bottom="320" w:left="840" w:header="1" w:footer="12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1104" w:rsidRDefault="00041104">
      <w:r>
        <w:separator/>
      </w:r>
    </w:p>
  </w:endnote>
  <w:endnote w:type="continuationSeparator" w:id="1">
    <w:p w:rsidR="00041104" w:rsidRDefault="0004110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erif">
    <w:altName w:val="Liberation Serif"/>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385" w:rsidRDefault="00DF538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3044974"/>
      <w:docPartObj>
        <w:docPartGallery w:val="Page Numbers (Bottom of Page)"/>
        <w:docPartUnique/>
      </w:docPartObj>
    </w:sdtPr>
    <w:sdtEndPr>
      <w:rPr>
        <w:color w:val="7F7F7F" w:themeColor="background1" w:themeShade="7F"/>
        <w:spacing w:val="60"/>
      </w:rPr>
    </w:sdtEndPr>
    <w:sdtContent>
      <w:p w:rsidR="00644A51" w:rsidRDefault="00A21A02">
        <w:pPr>
          <w:pStyle w:val="Footer"/>
          <w:pBdr>
            <w:top w:val="single" w:sz="4" w:space="1" w:color="D9D9D9" w:themeColor="background1" w:themeShade="D9"/>
          </w:pBdr>
          <w:rPr>
            <w:b/>
          </w:rPr>
        </w:pPr>
        <w:fldSimple w:instr=" PAGE   \* MERGEFORMAT ">
          <w:r w:rsidR="00B811A8" w:rsidRPr="00B811A8">
            <w:rPr>
              <w:b/>
              <w:noProof/>
            </w:rPr>
            <w:t>5</w:t>
          </w:r>
        </w:fldSimple>
        <w:r w:rsidR="00644A51">
          <w:rPr>
            <w:b/>
          </w:rPr>
          <w:t xml:space="preserve"> | </w:t>
        </w:r>
        <w:r w:rsidR="00644A51">
          <w:rPr>
            <w:color w:val="7F7F7F" w:themeColor="background1" w:themeShade="7F"/>
            <w:spacing w:val="60"/>
          </w:rPr>
          <w:t>Page</w:t>
        </w:r>
      </w:p>
    </w:sdtContent>
  </w:sdt>
  <w:p w:rsidR="00DF5385" w:rsidRDefault="00DF5385">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3044975"/>
      <w:docPartObj>
        <w:docPartGallery w:val="Page Numbers (Bottom of Page)"/>
        <w:docPartUnique/>
      </w:docPartObj>
    </w:sdtPr>
    <w:sdtContent>
      <w:p w:rsidR="00644A51" w:rsidRDefault="00A21A02">
        <w:pPr>
          <w:pStyle w:val="Footer"/>
          <w:jc w:val="center"/>
        </w:pPr>
        <w:fldSimple w:instr=" PAGE   \* MERGEFORMAT ">
          <w:r w:rsidR="00B811A8">
            <w:rPr>
              <w:noProof/>
            </w:rPr>
            <w:t>182</w:t>
          </w:r>
        </w:fldSimple>
      </w:p>
    </w:sdtContent>
  </w:sdt>
  <w:p w:rsidR="00DF5385" w:rsidRPr="003F4A98" w:rsidRDefault="00DF5385" w:rsidP="00794490">
    <w:pPr>
      <w:pStyle w:val="Footer"/>
      <w:rPr>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1104" w:rsidRDefault="00041104">
      <w:r>
        <w:separator/>
      </w:r>
    </w:p>
  </w:footnote>
  <w:footnote w:type="continuationSeparator" w:id="1">
    <w:p w:rsidR="00041104" w:rsidRDefault="0004110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385" w:rsidRDefault="00A21A02">
    <w:pPr>
      <w:pStyle w:val="BodyText"/>
      <w:spacing w:line="14" w:lineRule="auto"/>
      <w:rPr>
        <w:sz w:val="2"/>
      </w:rPr>
    </w:pPr>
    <w:r w:rsidRPr="00A21A02">
      <w:rPr>
        <w:noProof/>
      </w:rPr>
      <w:pict>
        <v:shapetype id="_x0000_t202" coordsize="21600,21600" o:spt="202" path="m,l,21600r21600,l21600,xe">
          <v:stroke joinstyle="miter"/>
          <v:path gradientshapeok="t" o:connecttype="rect"/>
        </v:shapetype>
        <v:shape id="Text Box 6" o:spid="_x0000_s4100" type="#_x0000_t202" style="position:absolute;margin-left:299.75pt;margin-top:-.95pt;width:12.5pt;height:3.15pt;z-index:-174776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EOqgIAAKgFAAAOAAAAZHJzL2Uyb0RvYy54bWysVG1vmzAQ/j5p/8HydwJkkAAqqZoQpknd&#10;i9TuBzhggjWwme0Eumr/fWcT0rTVpGkbH6zDPj93z93ju7oe2gYdqVRM8BT7Mw8jygtRMr5P8df7&#10;3IkwUprwkjSC0xQ/UIWvV2/fXPVdQueiFk1JJQIQrpK+S3GtdZe4ripq2hI1Ex3lcFgJ2RINv3Lv&#10;lpL0gN427tzzFm4vZNlJUVClYDcbD/HK4lcVLfTnqlJUoybFkJu2q7Trzqzu6ooke0m6mhWnNMhf&#10;ZNESxiHoGSojmqCDZK+gWlZIoUSlZ4VoXVFVrKCWA7DxvRds7mrSUcsFiqO6c5nU/4MtPh2/SMRK&#10;6B2Uh5MWenRPB43WYkALU56+Uwl43XXgpwfYBldLVXW3ovimEBebmvA9vZFS9DUlJaTnm5vuxdUR&#10;RxmQXf9RlBCGHLSwQEMlW1M7qAYCdMjj4dwak0phQobRMoSTAo4Cz/NCG4Ak091OKv2eihYZI8US&#10;Gm+xyfFWaZMLSSYXE4qLnDWNbX7Dn22A47gDkeGqOTM52F4+xl68jbZR4ATzxdYJvCxzbvJN4Cxy&#10;fxlm77LNJvN/mrh+kNSsLCk3YSZd+cGf9e2k8FERZ2Up0bDSwJmUlNzvNo1ERwK6zu13KsiFm/s8&#10;DVsE4PKCkj8PvPU8dvJFtHSCPAideOlFjufH63jhBXGQ5c8p3TJO/50S6lMch/NwlNJvuUGr4XvN&#10;jSQt0zA5GtamODo7kcQIcMtL21pNWDPaF6Uw6T+VAto9NdrK1Sh01KoedgOgGA3vRPkAwpUClAUa&#10;hHEHRi3kD4x6GB0pVt8PRFKMmg8cxA8uejLkZOwmg/ACrqZYYzSaGz3Oo0Mn2b4G5PF5cXEDD6Ri&#10;Vr1PWZyeFYwDS+I0usy8ufy3Xk8DdvULAAD//wMAUEsDBBQABgAIAAAAIQBK/GB03gAAAAgBAAAP&#10;AAAAZHJzL2Rvd25yZXYueG1sTI/BToNAEIbvJr7DZky8tUsbSgRZmsboycSU4sHjAlPYlJ1Fdtvi&#10;2zs96XFmvvzz/fl2toO44OSNIwWrZQQCqXGtoU7BZ/W2eALhg6ZWD45QwQ962Bb3d7nOWnelEi+H&#10;0AkOIZ9pBX0IYyalb3q02i/diMS3o5usDjxOnWwnfeVwO8h1FCXSakP8odcjvvTYnA5nq2D3ReWr&#10;+f6o9+WxNFWVRvSenJR6fJh3zyACzuEPhps+q0PBTrU7U+vFoGCTphtGFSxWKQgGknXMi1pBHIMs&#10;cvm/QPELAAD//wMAUEsBAi0AFAAGAAgAAAAhALaDOJL+AAAA4QEAABMAAAAAAAAAAAAAAAAAAAAA&#10;AFtDb250ZW50X1R5cGVzXS54bWxQSwECLQAUAAYACAAAACEAOP0h/9YAAACUAQAACwAAAAAAAAAA&#10;AAAAAAAvAQAAX3JlbHMvLnJlbHNQSwECLQAUAAYACAAAACEA1fTRDqoCAACoBQAADgAAAAAAAAAA&#10;AAAAAAAuAgAAZHJzL2Uyb0RvYy54bWxQSwECLQAUAAYACAAAACEASvxgdN4AAAAIAQAADwAAAAAA&#10;AAAAAAAAAAAEBQAAZHJzL2Rvd25yZXYueG1sUEsFBgAAAAAEAAQA8wAAAA8GAAAAAA==&#10;" filled="f" stroked="f">
          <v:textbox style="mso-next-textbox:#Text Box 6" inset="0,0,0,0">
            <w:txbxContent>
              <w:p w:rsidR="00DF5385" w:rsidRDefault="00DF5385">
                <w:pPr>
                  <w:pStyle w:val="BodyText"/>
                  <w:rPr>
                    <w:rFonts w:ascii="Arial"/>
                    <w:sz w:val="2"/>
                  </w:rPr>
                </w:pPr>
              </w:p>
              <w:p w:rsidR="00DF5385" w:rsidRDefault="00DF5385">
                <w:pPr>
                  <w:ind w:left="20"/>
                  <w:rPr>
                    <w:rFonts w:ascii="Arial"/>
                    <w:sz w:val="2"/>
                  </w:rPr>
                </w:pPr>
                <w:r>
                  <w:rPr>
                    <w:rFonts w:ascii="Arial"/>
                    <w:sz w:val="2"/>
                  </w:rPr>
                  <w:t>lOMoARcPSD|1535302</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385" w:rsidRDefault="00A21A02">
    <w:pPr>
      <w:pStyle w:val="BodyText"/>
      <w:spacing w:line="14" w:lineRule="auto"/>
      <w:rPr>
        <w:sz w:val="20"/>
      </w:rPr>
    </w:pPr>
    <w:r w:rsidRPr="00A21A02">
      <w:rPr>
        <w:noProof/>
      </w:rPr>
      <w:pict>
        <v:shapetype id="_x0000_t202" coordsize="21600,21600" o:spt="202" path="m,l,21600r21600,l21600,xe">
          <v:stroke joinstyle="miter"/>
          <v:path gradientshapeok="t" o:connecttype="rect"/>
        </v:shapetype>
        <v:shape id="Text Box 2" o:spid="_x0000_s4099" type="#_x0000_t202" style="position:absolute;margin-left:101.3pt;margin-top:33.5pt;width:426.15pt;height:15.05pt;z-index:-174755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etrwIAALAFAAAOAAAAZHJzL2Uyb0RvYy54bWysVNtunDAQfa/Uf7D8TrjUewGFjZJlqSql&#10;FynpB3jBLFbBprZ3IY367x2bZbNJVKlqy4M12OMzc2aO5/JqaBt0YEpzKVIcXgQYMVHIkotdir/e&#10;594SI22oKGkjBUvxA9P4avX2zWXfJSyStWxKphCACJ30XYprY7rE93VRs5bqC9kxAYeVVC018Kt2&#10;fqloD+ht40dBMPd7qcpOyYJpDbvZeIhXDr+qWGE+V5VmBjUphtyMW5Vbt3b1V5c02Sna1bw4pkH/&#10;IouWcgFBT1AZNRTtFX8F1fJCSS0rc1HI1pdVxQvmOACbMHjB5q6mHXNcoDi6O5VJ/z/Y4tPhi0K8&#10;TDHBSNAWWnTPBoNu5IAiW52+0wk43XXgZgbYhi47prq7lcU3jYRc11Ts2LVSsq8ZLSG70N70z66O&#10;ONqCbPuPsoQwdG+kAxoq1drSQTEQoEOXHk6dsakUsDkjYRgvIowKOAvjMIoXLgRNptud0uY9ky2y&#10;RooVdN6h08OtNjYbmkwuNpiQOW8a1/1GPNsAx3EHYsNVe2azcM18jIN4s9wsiUei+cYjQZZ51/ma&#10;ePM8XMyyd9l6nYU/bdyQJDUvSyZsmElYIfmzxh0lPkriJC0tG15aOJuSVrvtulHoQEHYufuOBTlz&#10;85+n4YoAXF5QCiMS3ESxl8+XC4/kZObFi2DpBWF8E88DEpMsf07plgv275RQn+J4Fs1GMf2WW+C+&#10;19xo0nIDo6PhbYqXJyeaWAluROlaayhvRvusFDb9p1JAu6dGO8FajY5qNcN2cC/DqdmKeSvLB1Cw&#10;kiAwkCmMPTBqqX5g1MMISbH+vqeKYdR8EPAK7LyZDDUZ28mgooCrKTYYjebajHNp3ym+qwF5fGdC&#10;XsNLqbgT8VMWx/cFY8FxOY4wO3fO/53X06Bd/QIAAP//AwBQSwMEFAAGAAgAAAAhAJkRY+PfAAAA&#10;CgEAAA8AAABkcnMvZG93bnJldi54bWxMj8FOwzAQRO9I/IO1SNyo3QhSksapKgQnJEQaDj068Tax&#10;Gq9D7Lbh73FPcFzt08ybYjPbgZ1x8saRhOVCAENqnTbUSfiq3x6egfmgSKvBEUr4QQ+b8vamULl2&#10;F6rwvAsdiyHkcyWhD2HMOfdtj1b5hRuR4u/gJqtCPKeO60ldYrgdeCJEyq0yFBt6NeJLj+1xd7IS&#10;tnuqXs33R/NZHSpT15mg9/Qo5f3dvF0DCziHPxiu+lEdyujUuBNpzwYJiUjSiEpIV3HTFRBPjxmw&#10;RkK2WgIvC/5/QvkLAAD//wMAUEsBAi0AFAAGAAgAAAAhALaDOJL+AAAA4QEAABMAAAAAAAAAAAAA&#10;AAAAAAAAAFtDb250ZW50X1R5cGVzXS54bWxQSwECLQAUAAYACAAAACEAOP0h/9YAAACUAQAACwAA&#10;AAAAAAAAAAAAAAAvAQAAX3JlbHMvLnJlbHNQSwECLQAUAAYACAAAACEALEG3ra8CAACwBQAADgAA&#10;AAAAAAAAAAAAAAAuAgAAZHJzL2Uyb0RvYy54bWxQSwECLQAUAAYACAAAACEAmRFj498AAAAKAQAA&#10;DwAAAAAAAAAAAAAAAAAJBQAAZHJzL2Rvd25yZXYueG1sUEsFBgAAAAAEAAQA8wAAABUGAAAAAA==&#10;" filled="f" stroked="f">
          <v:textbox style="mso-next-textbox:#Text Box 2" inset="0,0,0,0">
            <w:txbxContent>
              <w:p w:rsidR="00DF5385" w:rsidRDefault="00DF5385" w:rsidP="00881C19">
                <w:pPr>
                  <w:spacing w:before="11"/>
                  <w:ind w:left="20"/>
                  <w:jc w:val="center"/>
                </w:pPr>
                <w:r>
                  <w:t>Lab Manual of ITC</w:t>
                </w:r>
              </w:p>
            </w:txbxContent>
          </v:textbox>
          <w10:wrap anchorx="page" anchory="page"/>
        </v:shape>
      </w:pict>
    </w:r>
    <w:r w:rsidRPr="00A21A02">
      <w:rPr>
        <w:noProof/>
      </w:rPr>
      <w:pict>
        <v:shape id="AutoShape 4" o:spid="_x0000_s4098" style="position:absolute;margin-left:70.6pt;margin-top:51.7pt;width:488.95pt;height:2.9pt;z-index:-17476608;visibility:visible;mso-position-horizontal-relative:page;mso-position-vertical-relative:page" coordsize="9779,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kiCQQAAMsNAAAOAAAAZHJzL2Uyb0RvYy54bWysl9uO2zYQhu8L9B0IXrbISpS8PmG1QZEg&#10;RYG0DRDlAWgdLKGSqJKy5e3TZ4YSvTRrJkJRX+hg/hr9nI8Uh09vL21DzoVUtegSyh5CSoouE3nd&#10;HRP6Jf3wZkuJGniX80Z0RUJfCkXfPv/4w9PY74tIVKLJC0kgSKf2Y5/Qahj6fRCorCparh5EX3TQ&#10;WArZ8gFu5THIJR8hetsEURiug1HIvJciK5SCf99PjfRZxy/LIhv+LEtVDKRJKHgb9FHq4wGPwfMT&#10;3x8l76s6m23w/+Ci5XUHL72Ges8HTk6y/leots6kUKIcHjLRBqIs66zQfYDesNDpzeeK94XuCyRH&#10;9dc0qf8vbPbH+ZMkdZ5QANXxFhD9chqEfjNZYXrGXu1B9bn/JLGDqv8osr8UNAQ3LXijQEMO4+8i&#10;hzAcwuiUXErZ4pPQWXLRmX+5Zr64DCSDP9dRuFuvHynJoC1eb2NNJuB783B2UsOvhdCB+PmjGiZw&#10;OVzptOez+RQgl20DDH9+Q0LCGNsxwlYsmklfdczofgpIGpKR7DabnSuKjGgKFm62hIWxTgugvsaK&#10;jQxiMRRV5HHrxloZ0RQLLN31BTmY/KOvlcfX2oi+7WtjZN/yBdzthPl87YwMfW09vpiT/XAHnbyT&#10;MGZnn6HqXsYA2o01P0sbQAqJvU+TOQi87mwGfncOBL87G0PK1j53DgjfYGM2Ce9oixwSXneRjSKN&#10;vDPBYQFQ75KNbBSI/i7ZyCHhG3SRTSKNfNMhclB4zdkk/OYcEF5zNog08s0J+JTdjOJwHd/NXGyD&#10;YKi6Nydih4OXa2yDSGPfnICP2TJ3Ngm/OweE351NIo19cyJ2UPjAxjaKG7CwhBzNIsErs25kl25e&#10;OOCKcKxVQr1W9ULhGpUCC1iI0hg/4hACVLjKeMSQGhRvFonBKYrhC7gkNAOKWv64TA5p1XK9kn3X&#10;OM59lMOkXWIGZ6OWL+tpNHcVBvaS6DhgMXq8rKvx3FVAb0WfujyzlVD9uXWfpATqvgM+w/c9H3BI&#10;mEsyJlRXAaRKKCzg+H8rzkUqtGLAkTG1g8+VrgLgfa+KprOVMO1tmWk0516Hm0RTsQCxTKM5T6Lr&#10;O5fqrt5MnKwRqtBdfnXrxDYF16vAPGw7NSrTZs62BrhPREyjOTtvXKpz32k6A/lCgHqCXkniALBK&#10;RSWaOv9QNw0SVPJ4eNdIcua4GdC/2emNrNFzvRP4mOnIXO1igTtVxAeRv0CxK8W0o4AdEFxUQv5D&#10;yQi7iYSqv09cFpQ0v3VQru/YagWsB32zetzg8iztloPdwrsMQiV0oPBtwst3w7RlOfWyPlbwJqYH&#10;ZyewVi9rLIZ1NT65mm9gx6BzM+9ucEti32vV6x7s+SsAAAD//wMAUEsDBBQABgAIAAAAIQD1tkY0&#10;4QAAAAwBAAAPAAAAZHJzL2Rvd25yZXYueG1sTI9BT8MwDIXvSPyHyEhcJpamG2grTSfEBOLCgTFp&#10;16w1baFxqiTdCr8e9wQ3P/vp+Xv5ZrSdOKEPrSMNap6AQCpd1VKtYf/+dLMCEaKhynSOUMM3BtgU&#10;lxe5ySp3pjc87WItOIRCZjQ0MfaZlKFs0Jowdz0S3z6ctyay9LWsvDlzuO1kmiR30pqW+ENjenxs&#10;sPzaDVZDnLnx9nWotwu/fVl9zn6sGg7PWl9fjQ/3ICKO8c8MEz6jQ8FMRzdQFUTHeqlStvKQLJYg&#10;JodSawXiOK3WKcgil/9LFL8AAAD//wMAUEsBAi0AFAAGAAgAAAAhALaDOJL+AAAA4QEAABMAAAAA&#10;AAAAAAAAAAAAAAAAAFtDb250ZW50X1R5cGVzXS54bWxQSwECLQAUAAYACAAAACEAOP0h/9YAAACU&#10;AQAACwAAAAAAAAAAAAAAAAAvAQAAX3JlbHMvLnJlbHNQSwECLQAUAAYACAAAACEAJoYJIgkEAADL&#10;DQAADgAAAAAAAAAAAAAAAAAuAgAAZHJzL2Uyb0RvYy54bWxQSwECLQAUAAYACAAAACEA9bZGNOEA&#10;AAAMAQAADwAAAAAAAAAAAAAAAABjBgAAZHJzL2Rvd25yZXYueG1sUEsFBgAAAAAEAAQA8wAAAHEH&#10;AAAAAA==&#10;" adj="0,,0" path="m9779,44l,44,,58r9779,l9779,44xm9779,l,,,29r9779,l9779,xe" fillcolor="black" stroked="f">
          <v:stroke joinstyle="round"/>
          <v:formulas/>
          <v:path arrowok="t" o:connecttype="custom" o:connectlocs="6209665,684530;0,684530;0,693420;6209665,693420;6209665,684530;6209665,656590;0,656590;0,675005;6209665,675005;6209665,656590" o:connectangles="0,0,0,0,0,0,0,0,0,0"/>
          <w10:wrap anchorx="page" anchory="page"/>
        </v:shape>
      </w:pict>
    </w:r>
    <w:r w:rsidRPr="00A21A02">
      <w:rPr>
        <w:noProof/>
      </w:rPr>
      <w:pict>
        <v:shape id="Text Box 3" o:spid="_x0000_s4097" type="#_x0000_t202" style="position:absolute;margin-left:299.75pt;margin-top:-.95pt;width:12.5pt;height:3.15pt;z-index:-174760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6TOrwIAAK4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zAiJMOWvRAR41uxYguTXWGXqXgdN+Dmx5hG7psmar+TpRfFeJi3RC+ozdSiqGhpILsfHPTPbs6&#10;4SgDsh0+iArCkL0WFmisZWdKB8VAgA5dejx1xqRSmpBRvIzgpISj0PO8yAYg6Xy3l0q/o6JDxsiw&#10;hL5bbHK4U9rkQtLZxYTiomBta3vf8mcb4DjtQGS4as5MDraVPxIv2cSbOHTCYLFxQi/PnZtiHTqL&#10;wl9G+WW+Xuf+TxPXD9OGVRXlJswsKz/8s7YdBT4J4iQsJVpWGTiTkpK77bqV6EBA1oX9jgU5c3Of&#10;p2GLAFxeUPKD0LsNEqdYxEsnLMLISZZe7Hh+cpssvDAJ8+I5pTvG6b9TQkOGkyiIJin9lhu0Gr7X&#10;3EjaMQ2Do2VdhuOTE0mNADe8sq3VhLWTfVYKk/5TKaDdc6OtXI1CJ63qcTvadxGY6EbKW1E9gn6l&#10;AIGBFGHogdEI+R2jAQZIhtW3PZEUo/Y9hzdgps1syNnYzgbhJVzNsMZoMtd6mkr7XrJdA8jTK+Pi&#10;Bt5JzayIn7I4vi4YCpbLcYCZqXP+b72exuzqFwAAAP//AwBQSwMEFAAGAAgAAAAhAEr8YHTeAAAA&#10;CAEAAA8AAABkcnMvZG93bnJldi54bWxMj8FOg0AQhu8mvsNmTLy1SxtKBFmaxujJxJTiweMCU9iU&#10;nUV22+LbOz3pcWa+/PP9+Xa2g7jg5I0jBatlBAKpca2hTsFn9bZ4AuGDplYPjlDBD3rYFvd3uc5a&#10;d6USL4fQCQ4hn2kFfQhjJqVverTaL92IxLejm6wOPE6dbCd95XA7yHUUJdJqQ/yh1yO+9NicDmer&#10;YPdF5av5/qj35bE0VZVG9J6clHp8mHfPIALO4Q+Gmz6rQ8FOtTtT68WgYJOmG0YVLFYpCAaSdcyL&#10;WkEcgyxy+b9A8QsAAP//AwBQSwECLQAUAAYACAAAACEAtoM4kv4AAADhAQAAEwAAAAAAAAAAAAAA&#10;AAAAAAAAW0NvbnRlbnRfVHlwZXNdLnhtbFBLAQItABQABgAIAAAAIQA4/SH/1gAAAJQBAAALAAAA&#10;AAAAAAAAAAAAAC8BAABfcmVscy8ucmVsc1BLAQItABQABgAIAAAAIQBQd6TOrwIAAK4FAAAOAAAA&#10;AAAAAAAAAAAAAC4CAABkcnMvZTJvRG9jLnhtbFBLAQItABQABgAIAAAAIQBK/GB03gAAAAgBAAAP&#10;AAAAAAAAAAAAAAAAAAkFAABkcnMvZG93bnJldi54bWxQSwUGAAAAAAQABADzAAAAFAYAAAAA&#10;" filled="f" stroked="f">
          <v:textbox style="mso-next-textbox:#Text Box 3" inset="0,0,0,0">
            <w:txbxContent>
              <w:p w:rsidR="00DF5385" w:rsidRDefault="00DF5385">
                <w:pPr>
                  <w:pStyle w:val="BodyText"/>
                  <w:rPr>
                    <w:b/>
                    <w:sz w:val="2"/>
                  </w:rPr>
                </w:pPr>
              </w:p>
              <w:p w:rsidR="00DF5385" w:rsidRDefault="00DF5385">
                <w:pPr>
                  <w:ind w:left="20"/>
                  <w:rPr>
                    <w:rFonts w:ascii="Arial"/>
                    <w:sz w:val="2"/>
                  </w:rPr>
                </w:pPr>
                <w:r>
                  <w:rPr>
                    <w:rFonts w:ascii="Arial"/>
                    <w:sz w:val="2"/>
                  </w:rPr>
                  <w:t>lOMoARcPSD|1535302</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385" w:rsidRDefault="00DF5385">
    <w:pPr>
      <w:rPr>
        <w:sz w:val="24"/>
      </w:rPr>
    </w:pPr>
  </w:p>
  <w:p w:rsidR="00DF5385" w:rsidRDefault="00DF5385">
    <w:pPr>
      <w:pBdr>
        <w:bottom w:val="single" w:sz="6" w:space="1" w:color="auto"/>
      </w:pBdr>
      <w:jc w:val="right"/>
      <w:rPr>
        <w:sz w:val="24"/>
      </w:rPr>
    </w:pPr>
  </w:p>
  <w:p w:rsidR="00DF5385" w:rsidRDefault="00DF53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0000120"/>
    <w:multiLevelType w:val="hybridMultilevel"/>
    <w:tmpl w:val="0000759A"/>
    <w:lvl w:ilvl="0" w:tplc="00002350">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74D"/>
    <w:multiLevelType w:val="hybridMultilevel"/>
    <w:tmpl w:val="00004DC8"/>
    <w:lvl w:ilvl="0" w:tplc="00006443">
      <w:start w:val="7"/>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1AD4"/>
    <w:multiLevelType w:val="hybridMultilevel"/>
    <w:tmpl w:val="000063CB"/>
    <w:lvl w:ilvl="0" w:tplc="00006BFC">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2E40"/>
    <w:multiLevelType w:val="hybridMultilevel"/>
    <w:tmpl w:val="00001366"/>
    <w:lvl w:ilvl="0" w:tplc="00001CD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390C"/>
    <w:multiLevelType w:val="hybridMultilevel"/>
    <w:tmpl w:val="00000F3E"/>
    <w:lvl w:ilvl="0" w:tplc="00000099">
      <w:start w:val="7"/>
      <w:numFmt w:val="decimal"/>
      <w:lvlText w:val="%1."/>
      <w:lvlJc w:val="left"/>
      <w:pPr>
        <w:tabs>
          <w:tab w:val="num" w:pos="720"/>
        </w:tabs>
        <w:ind w:left="720" w:hanging="360"/>
      </w:pPr>
    </w:lvl>
    <w:lvl w:ilvl="1" w:tplc="00000124">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54DE"/>
    <w:multiLevelType w:val="hybridMultilevel"/>
    <w:tmpl w:val="000039B3"/>
    <w:lvl w:ilvl="0" w:tplc="00002D12">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66BB"/>
    <w:multiLevelType w:val="hybridMultilevel"/>
    <w:tmpl w:val="0000428B"/>
    <w:lvl w:ilvl="0" w:tplc="000026A6">
      <w:start w:val="9"/>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6B89"/>
    <w:multiLevelType w:val="hybridMultilevel"/>
    <w:tmpl w:val="0000030A"/>
    <w:lvl w:ilvl="0" w:tplc="0000301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FB3EC4"/>
    <w:multiLevelType w:val="hybridMultilevel"/>
    <w:tmpl w:val="84481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D27325"/>
    <w:multiLevelType w:val="hybridMultilevel"/>
    <w:tmpl w:val="6CB02A7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nsid w:val="07A86955"/>
    <w:multiLevelType w:val="hybridMultilevel"/>
    <w:tmpl w:val="6658B958"/>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2">
    <w:nsid w:val="084B5614"/>
    <w:multiLevelType w:val="hybridMultilevel"/>
    <w:tmpl w:val="596CE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CC37D3"/>
    <w:multiLevelType w:val="multilevel"/>
    <w:tmpl w:val="B60C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997C2A"/>
    <w:multiLevelType w:val="hybridMultilevel"/>
    <w:tmpl w:val="417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C22BED"/>
    <w:multiLevelType w:val="multilevel"/>
    <w:tmpl w:val="AF9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FA7243"/>
    <w:multiLevelType w:val="hybridMultilevel"/>
    <w:tmpl w:val="969A0C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2324B62"/>
    <w:multiLevelType w:val="hybridMultilevel"/>
    <w:tmpl w:val="4B1616DE"/>
    <w:lvl w:ilvl="0" w:tplc="A9CC87E0">
      <w:start w:val="1"/>
      <w:numFmt w:val="bullet"/>
      <w:lvlText w:val=""/>
      <w:lvlJc w:val="left"/>
      <w:pPr>
        <w:tabs>
          <w:tab w:val="num" w:pos="720"/>
        </w:tabs>
        <w:ind w:left="720" w:hanging="360"/>
      </w:pPr>
      <w:rPr>
        <w:rFonts w:ascii="Symbol" w:hAnsi="Symbol" w:hint="default"/>
        <w:sz w:val="20"/>
      </w:rPr>
    </w:lvl>
    <w:lvl w:ilvl="1" w:tplc="3444669A" w:tentative="1">
      <w:start w:val="1"/>
      <w:numFmt w:val="bullet"/>
      <w:lvlText w:val="o"/>
      <w:lvlJc w:val="left"/>
      <w:pPr>
        <w:tabs>
          <w:tab w:val="num" w:pos="1440"/>
        </w:tabs>
        <w:ind w:left="1440" w:hanging="360"/>
      </w:pPr>
      <w:rPr>
        <w:rFonts w:ascii="Courier New" w:hAnsi="Courier New" w:hint="default"/>
        <w:sz w:val="20"/>
      </w:rPr>
    </w:lvl>
    <w:lvl w:ilvl="2" w:tplc="A13E3728" w:tentative="1">
      <w:start w:val="1"/>
      <w:numFmt w:val="bullet"/>
      <w:lvlText w:val=""/>
      <w:lvlJc w:val="left"/>
      <w:pPr>
        <w:tabs>
          <w:tab w:val="num" w:pos="2160"/>
        </w:tabs>
        <w:ind w:left="2160" w:hanging="360"/>
      </w:pPr>
      <w:rPr>
        <w:rFonts w:ascii="Wingdings" w:hAnsi="Wingdings" w:hint="default"/>
        <w:sz w:val="20"/>
      </w:rPr>
    </w:lvl>
    <w:lvl w:ilvl="3" w:tplc="53929A30" w:tentative="1">
      <w:start w:val="1"/>
      <w:numFmt w:val="bullet"/>
      <w:lvlText w:val=""/>
      <w:lvlJc w:val="left"/>
      <w:pPr>
        <w:tabs>
          <w:tab w:val="num" w:pos="2880"/>
        </w:tabs>
        <w:ind w:left="2880" w:hanging="360"/>
      </w:pPr>
      <w:rPr>
        <w:rFonts w:ascii="Wingdings" w:hAnsi="Wingdings" w:hint="default"/>
        <w:sz w:val="20"/>
      </w:rPr>
    </w:lvl>
    <w:lvl w:ilvl="4" w:tplc="904AEFC8" w:tentative="1">
      <w:start w:val="1"/>
      <w:numFmt w:val="bullet"/>
      <w:lvlText w:val=""/>
      <w:lvlJc w:val="left"/>
      <w:pPr>
        <w:tabs>
          <w:tab w:val="num" w:pos="3600"/>
        </w:tabs>
        <w:ind w:left="3600" w:hanging="360"/>
      </w:pPr>
      <w:rPr>
        <w:rFonts w:ascii="Wingdings" w:hAnsi="Wingdings" w:hint="default"/>
        <w:sz w:val="20"/>
      </w:rPr>
    </w:lvl>
    <w:lvl w:ilvl="5" w:tplc="72EA0508" w:tentative="1">
      <w:start w:val="1"/>
      <w:numFmt w:val="bullet"/>
      <w:lvlText w:val=""/>
      <w:lvlJc w:val="left"/>
      <w:pPr>
        <w:tabs>
          <w:tab w:val="num" w:pos="4320"/>
        </w:tabs>
        <w:ind w:left="4320" w:hanging="360"/>
      </w:pPr>
      <w:rPr>
        <w:rFonts w:ascii="Wingdings" w:hAnsi="Wingdings" w:hint="default"/>
        <w:sz w:val="20"/>
      </w:rPr>
    </w:lvl>
    <w:lvl w:ilvl="6" w:tplc="6C927FEA" w:tentative="1">
      <w:start w:val="1"/>
      <w:numFmt w:val="bullet"/>
      <w:lvlText w:val=""/>
      <w:lvlJc w:val="left"/>
      <w:pPr>
        <w:tabs>
          <w:tab w:val="num" w:pos="5040"/>
        </w:tabs>
        <w:ind w:left="5040" w:hanging="360"/>
      </w:pPr>
      <w:rPr>
        <w:rFonts w:ascii="Wingdings" w:hAnsi="Wingdings" w:hint="default"/>
        <w:sz w:val="20"/>
      </w:rPr>
    </w:lvl>
    <w:lvl w:ilvl="7" w:tplc="D0D29B72" w:tentative="1">
      <w:start w:val="1"/>
      <w:numFmt w:val="bullet"/>
      <w:lvlText w:val=""/>
      <w:lvlJc w:val="left"/>
      <w:pPr>
        <w:tabs>
          <w:tab w:val="num" w:pos="5760"/>
        </w:tabs>
        <w:ind w:left="5760" w:hanging="360"/>
      </w:pPr>
      <w:rPr>
        <w:rFonts w:ascii="Wingdings" w:hAnsi="Wingdings" w:hint="default"/>
        <w:sz w:val="20"/>
      </w:rPr>
    </w:lvl>
    <w:lvl w:ilvl="8" w:tplc="C93CB426" w:tentative="1">
      <w:start w:val="1"/>
      <w:numFmt w:val="bullet"/>
      <w:lvlText w:val=""/>
      <w:lvlJc w:val="left"/>
      <w:pPr>
        <w:tabs>
          <w:tab w:val="num" w:pos="6480"/>
        </w:tabs>
        <w:ind w:left="6480" w:hanging="360"/>
      </w:pPr>
      <w:rPr>
        <w:rFonts w:ascii="Wingdings" w:hAnsi="Wingdings" w:hint="default"/>
        <w:sz w:val="20"/>
      </w:rPr>
    </w:lvl>
  </w:abstractNum>
  <w:abstractNum w:abstractNumId="18">
    <w:nsid w:val="127E1E40"/>
    <w:multiLevelType w:val="multilevel"/>
    <w:tmpl w:val="83DA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A961D32"/>
    <w:multiLevelType w:val="multilevel"/>
    <w:tmpl w:val="746A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A9E63A6"/>
    <w:multiLevelType w:val="hybridMultilevel"/>
    <w:tmpl w:val="3CB67752"/>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950148"/>
    <w:multiLevelType w:val="hybridMultilevel"/>
    <w:tmpl w:val="8E04A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7F12EC"/>
    <w:multiLevelType w:val="multilevel"/>
    <w:tmpl w:val="368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D4A28EE"/>
    <w:multiLevelType w:val="hybridMultilevel"/>
    <w:tmpl w:val="BB36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84706"/>
    <w:multiLevelType w:val="multilevel"/>
    <w:tmpl w:val="EC60E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5C3336C"/>
    <w:multiLevelType w:val="multilevel"/>
    <w:tmpl w:val="EE96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5F53D0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362A2977"/>
    <w:multiLevelType w:val="multilevel"/>
    <w:tmpl w:val="9B56C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7614C07"/>
    <w:multiLevelType w:val="hybridMultilevel"/>
    <w:tmpl w:val="FA0A0A84"/>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39E0104A"/>
    <w:multiLevelType w:val="multilevel"/>
    <w:tmpl w:val="42F4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ADF2C5E"/>
    <w:multiLevelType w:val="multilevel"/>
    <w:tmpl w:val="9B56C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C1418BE"/>
    <w:multiLevelType w:val="multilevel"/>
    <w:tmpl w:val="DCA0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F683D9E"/>
    <w:multiLevelType w:val="multilevel"/>
    <w:tmpl w:val="395E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FD92470"/>
    <w:multiLevelType w:val="hybridMultilevel"/>
    <w:tmpl w:val="20E44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AB0F47"/>
    <w:multiLevelType w:val="multilevel"/>
    <w:tmpl w:val="A802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77B6E56"/>
    <w:multiLevelType w:val="hybridMultilevel"/>
    <w:tmpl w:val="19ECF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410C5E"/>
    <w:multiLevelType w:val="hybridMultilevel"/>
    <w:tmpl w:val="6BB436DC"/>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4E2E7F3C"/>
    <w:multiLevelType w:val="multilevel"/>
    <w:tmpl w:val="EA92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E747B87"/>
    <w:multiLevelType w:val="hybridMultilevel"/>
    <w:tmpl w:val="843ED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A93BE7"/>
    <w:multiLevelType w:val="hybridMultilevel"/>
    <w:tmpl w:val="BC6AE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5444BE"/>
    <w:multiLevelType w:val="multilevel"/>
    <w:tmpl w:val="F80C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A2F1722"/>
    <w:multiLevelType w:val="multilevel"/>
    <w:tmpl w:val="7284B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AE6036C"/>
    <w:multiLevelType w:val="multilevel"/>
    <w:tmpl w:val="FD8A57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60777945"/>
    <w:multiLevelType w:val="multilevel"/>
    <w:tmpl w:val="600C1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0DF293D"/>
    <w:multiLevelType w:val="multilevel"/>
    <w:tmpl w:val="65480944"/>
    <w:lvl w:ilvl="0">
      <w:start w:val="1"/>
      <w:numFmt w:val="upp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cs="Wingding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61900F07"/>
    <w:multiLevelType w:val="multilevel"/>
    <w:tmpl w:val="51EE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1A95FBD"/>
    <w:multiLevelType w:val="multilevel"/>
    <w:tmpl w:val="4438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50110B9"/>
    <w:multiLevelType w:val="multilevel"/>
    <w:tmpl w:val="8B048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5827415"/>
    <w:multiLevelType w:val="multilevel"/>
    <w:tmpl w:val="2FAA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8C76BAF"/>
    <w:multiLevelType w:val="hybridMultilevel"/>
    <w:tmpl w:val="A56E1536"/>
    <w:lvl w:ilvl="0" w:tplc="2D800EC4">
      <w:start w:val="1"/>
      <w:numFmt w:val="decimal"/>
      <w:lvlText w:val="%1)"/>
      <w:lvlJc w:val="left"/>
      <w:pPr>
        <w:ind w:left="36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147D39"/>
    <w:multiLevelType w:val="hybridMultilevel"/>
    <w:tmpl w:val="0D9EE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C971BFC"/>
    <w:multiLevelType w:val="multilevel"/>
    <w:tmpl w:val="97FA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14F2979"/>
    <w:multiLevelType w:val="hybridMultilevel"/>
    <w:tmpl w:val="C844892A"/>
    <w:lvl w:ilvl="0" w:tplc="AD6227F2">
      <w:start w:val="1"/>
      <w:numFmt w:val="decimal"/>
      <w:pStyle w:val="StyleANumberedparaArial10pt"/>
      <w:lvlText w:val="%1."/>
      <w:lvlJc w:val="left"/>
      <w:pPr>
        <w:tabs>
          <w:tab w:val="num" w:pos="360"/>
        </w:tabs>
        <w:ind w:left="357" w:hanging="357"/>
      </w:pPr>
      <w:rPr>
        <w:rFonts w:hint="default"/>
        <w:b w:val="0"/>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3">
    <w:nsid w:val="725339EE"/>
    <w:multiLevelType w:val="hybridMultilevel"/>
    <w:tmpl w:val="FEBE71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875643E"/>
    <w:multiLevelType w:val="multilevel"/>
    <w:tmpl w:val="DD4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885592C"/>
    <w:multiLevelType w:val="multilevel"/>
    <w:tmpl w:val="4C061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5E2B96"/>
    <w:multiLevelType w:val="multilevel"/>
    <w:tmpl w:val="B6B4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C400073"/>
    <w:multiLevelType w:val="multilevel"/>
    <w:tmpl w:val="C9E2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44"/>
  </w:num>
  <w:num w:numId="3">
    <w:abstractNumId w:val="17"/>
  </w:num>
  <w:num w:numId="4">
    <w:abstractNumId w:val="12"/>
  </w:num>
  <w:num w:numId="5">
    <w:abstractNumId w:val="20"/>
  </w:num>
  <w:num w:numId="6">
    <w:abstractNumId w:val="47"/>
  </w:num>
  <w:num w:numId="7">
    <w:abstractNumId w:val="34"/>
  </w:num>
  <w:num w:numId="8">
    <w:abstractNumId w:val="15"/>
  </w:num>
  <w:num w:numId="9">
    <w:abstractNumId w:val="5"/>
  </w:num>
  <w:num w:numId="10">
    <w:abstractNumId w:val="6"/>
  </w:num>
  <w:num w:numId="11">
    <w:abstractNumId w:val="2"/>
  </w:num>
  <w:num w:numId="12">
    <w:abstractNumId w:val="7"/>
  </w:num>
  <w:num w:numId="13">
    <w:abstractNumId w:val="3"/>
  </w:num>
  <w:num w:numId="14">
    <w:abstractNumId w:val="8"/>
  </w:num>
  <w:num w:numId="15">
    <w:abstractNumId w:val="1"/>
  </w:num>
  <w:num w:numId="16">
    <w:abstractNumId w:val="4"/>
  </w:num>
  <w:num w:numId="17">
    <w:abstractNumId w:val="10"/>
  </w:num>
  <w:num w:numId="18">
    <w:abstractNumId w:val="11"/>
  </w:num>
  <w:num w:numId="19">
    <w:abstractNumId w:val="35"/>
  </w:num>
  <w:num w:numId="20">
    <w:abstractNumId w:val="43"/>
  </w:num>
  <w:num w:numId="21">
    <w:abstractNumId w:val="13"/>
  </w:num>
  <w:num w:numId="22">
    <w:abstractNumId w:val="32"/>
  </w:num>
  <w:num w:numId="23">
    <w:abstractNumId w:val="46"/>
  </w:num>
  <w:num w:numId="24">
    <w:abstractNumId w:val="19"/>
  </w:num>
  <w:num w:numId="25">
    <w:abstractNumId w:val="54"/>
  </w:num>
  <w:num w:numId="26">
    <w:abstractNumId w:val="25"/>
  </w:num>
  <w:num w:numId="27">
    <w:abstractNumId w:val="48"/>
  </w:num>
  <w:num w:numId="28">
    <w:abstractNumId w:val="55"/>
  </w:num>
  <w:num w:numId="29">
    <w:abstractNumId w:val="56"/>
  </w:num>
  <w:num w:numId="30">
    <w:abstractNumId w:val="51"/>
  </w:num>
  <w:num w:numId="31">
    <w:abstractNumId w:val="57"/>
  </w:num>
  <w:num w:numId="32">
    <w:abstractNumId w:val="36"/>
  </w:num>
  <w:num w:numId="33">
    <w:abstractNumId w:val="28"/>
  </w:num>
  <w:num w:numId="34">
    <w:abstractNumId w:val="50"/>
  </w:num>
  <w:num w:numId="35">
    <w:abstractNumId w:val="39"/>
  </w:num>
  <w:num w:numId="36">
    <w:abstractNumId w:val="9"/>
  </w:num>
  <w:num w:numId="37">
    <w:abstractNumId w:val="38"/>
  </w:num>
  <w:num w:numId="38">
    <w:abstractNumId w:val="30"/>
  </w:num>
  <w:num w:numId="39">
    <w:abstractNumId w:val="21"/>
  </w:num>
  <w:num w:numId="40">
    <w:abstractNumId w:val="27"/>
  </w:num>
  <w:num w:numId="41">
    <w:abstractNumId w:val="16"/>
  </w:num>
  <w:num w:numId="42">
    <w:abstractNumId w:val="53"/>
  </w:num>
  <w:num w:numId="43">
    <w:abstractNumId w:val="33"/>
  </w:num>
  <w:num w:numId="44">
    <w:abstractNumId w:val="49"/>
  </w:num>
  <w:num w:numId="45">
    <w:abstractNumId w:val="14"/>
  </w:num>
  <w:num w:numId="46">
    <w:abstractNumId w:val="23"/>
  </w:num>
  <w:num w:numId="47">
    <w:abstractNumId w:val="0"/>
    <w:lvlOverride w:ilvl="0">
      <w:lvl w:ilvl="0">
        <w:start w:val="1"/>
        <w:numFmt w:val="bullet"/>
        <w:lvlText w:val=""/>
        <w:legacy w:legacy="1" w:legacySpace="0" w:legacyIndent="283"/>
        <w:lvlJc w:val="left"/>
        <w:pPr>
          <w:ind w:left="1003" w:hanging="283"/>
        </w:pPr>
        <w:rPr>
          <w:rFonts w:ascii="Symbol" w:hAnsi="Symbol" w:hint="default"/>
        </w:rPr>
      </w:lvl>
    </w:lvlOverride>
  </w:num>
  <w:num w:numId="48">
    <w:abstractNumId w:val="26"/>
  </w:num>
  <w:num w:numId="49">
    <w:abstractNumId w:val="52"/>
    <w:lvlOverride w:ilvl="0">
      <w:startOverride w:val="1"/>
    </w:lvlOverride>
  </w:num>
  <w:num w:numId="50">
    <w:abstractNumId w:val="52"/>
    <w:lvlOverride w:ilvl="0">
      <w:startOverride w:val="1"/>
    </w:lvlOverride>
  </w:num>
  <w:num w:numId="51">
    <w:abstractNumId w:val="52"/>
    <w:lvlOverride w:ilvl="0">
      <w:startOverride w:val="1"/>
    </w:lvlOverride>
  </w:num>
  <w:num w:numId="52">
    <w:abstractNumId w:val="52"/>
    <w:lvlOverride w:ilvl="0">
      <w:startOverride w:val="1"/>
    </w:lvlOverride>
  </w:num>
  <w:num w:numId="53">
    <w:abstractNumId w:val="52"/>
    <w:lvlOverride w:ilvl="0">
      <w:startOverride w:val="1"/>
    </w:lvlOverride>
  </w:num>
  <w:num w:numId="54">
    <w:abstractNumId w:val="52"/>
    <w:lvlOverride w:ilvl="0">
      <w:startOverride w:val="1"/>
    </w:lvlOverride>
  </w:num>
  <w:num w:numId="55">
    <w:abstractNumId w:val="52"/>
    <w:lvlOverride w:ilvl="0">
      <w:startOverride w:val="1"/>
    </w:lvlOverride>
  </w:num>
  <w:num w:numId="56">
    <w:abstractNumId w:val="52"/>
    <w:lvlOverride w:ilvl="0">
      <w:startOverride w:val="1"/>
    </w:lvlOverride>
  </w:num>
  <w:num w:numId="57">
    <w:abstractNumId w:val="52"/>
    <w:lvlOverride w:ilvl="0">
      <w:startOverride w:val="1"/>
    </w:lvlOverride>
  </w:num>
  <w:num w:numId="58">
    <w:abstractNumId w:val="52"/>
  </w:num>
  <w:num w:numId="59">
    <w:abstractNumId w:val="40"/>
  </w:num>
  <w:num w:numId="60">
    <w:abstractNumId w:val="45"/>
  </w:num>
  <w:num w:numId="61">
    <w:abstractNumId w:val="29"/>
  </w:num>
  <w:num w:numId="62">
    <w:abstractNumId w:val="22"/>
  </w:num>
  <w:num w:numId="63">
    <w:abstractNumId w:val="18"/>
  </w:num>
  <w:num w:numId="64">
    <w:abstractNumId w:val="37"/>
  </w:num>
  <w:num w:numId="65">
    <w:abstractNumId w:val="31"/>
  </w:num>
  <w:num w:numId="66">
    <w:abstractNumId w:val="24"/>
  </w:num>
  <w:num w:numId="67">
    <w:abstractNumId w:val="41"/>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lTrailSpace/>
  </w:compat>
  <w:rsids>
    <w:rsidRoot w:val="00AA4A31"/>
    <w:rsid w:val="00012645"/>
    <w:rsid w:val="00013C71"/>
    <w:rsid w:val="00041104"/>
    <w:rsid w:val="000444FB"/>
    <w:rsid w:val="00046755"/>
    <w:rsid w:val="00052A7F"/>
    <w:rsid w:val="00067CA2"/>
    <w:rsid w:val="000771F9"/>
    <w:rsid w:val="0011507C"/>
    <w:rsid w:val="00167242"/>
    <w:rsid w:val="00175DF0"/>
    <w:rsid w:val="00181E9C"/>
    <w:rsid w:val="0018798C"/>
    <w:rsid w:val="002313CE"/>
    <w:rsid w:val="002D15D8"/>
    <w:rsid w:val="002F51F5"/>
    <w:rsid w:val="00333501"/>
    <w:rsid w:val="00336741"/>
    <w:rsid w:val="003574B9"/>
    <w:rsid w:val="003664FA"/>
    <w:rsid w:val="00382B66"/>
    <w:rsid w:val="00392EEF"/>
    <w:rsid w:val="003950A6"/>
    <w:rsid w:val="003B3ADC"/>
    <w:rsid w:val="0042278A"/>
    <w:rsid w:val="004244F9"/>
    <w:rsid w:val="00430DC7"/>
    <w:rsid w:val="00467EF9"/>
    <w:rsid w:val="004B3AF7"/>
    <w:rsid w:val="004C0D35"/>
    <w:rsid w:val="004E189E"/>
    <w:rsid w:val="004F6347"/>
    <w:rsid w:val="00526FD5"/>
    <w:rsid w:val="005717B4"/>
    <w:rsid w:val="005A23BD"/>
    <w:rsid w:val="005D76C9"/>
    <w:rsid w:val="0061778F"/>
    <w:rsid w:val="00644A51"/>
    <w:rsid w:val="0065283F"/>
    <w:rsid w:val="0065553A"/>
    <w:rsid w:val="00675028"/>
    <w:rsid w:val="006A0053"/>
    <w:rsid w:val="006C470F"/>
    <w:rsid w:val="006E30C7"/>
    <w:rsid w:val="006F56AC"/>
    <w:rsid w:val="007213E2"/>
    <w:rsid w:val="007777A6"/>
    <w:rsid w:val="00794490"/>
    <w:rsid w:val="007A4D5B"/>
    <w:rsid w:val="007C4E9F"/>
    <w:rsid w:val="007D446A"/>
    <w:rsid w:val="007F25D4"/>
    <w:rsid w:val="00822FD0"/>
    <w:rsid w:val="008400DB"/>
    <w:rsid w:val="00873D7D"/>
    <w:rsid w:val="00881C19"/>
    <w:rsid w:val="008B4DBC"/>
    <w:rsid w:val="008C7760"/>
    <w:rsid w:val="009132FF"/>
    <w:rsid w:val="009F7426"/>
    <w:rsid w:val="00A21A02"/>
    <w:rsid w:val="00A25B1C"/>
    <w:rsid w:val="00A50C9A"/>
    <w:rsid w:val="00A7244B"/>
    <w:rsid w:val="00A74659"/>
    <w:rsid w:val="00A76EF7"/>
    <w:rsid w:val="00A77539"/>
    <w:rsid w:val="00A91E19"/>
    <w:rsid w:val="00AA4A31"/>
    <w:rsid w:val="00B0617D"/>
    <w:rsid w:val="00B65DF9"/>
    <w:rsid w:val="00B71201"/>
    <w:rsid w:val="00B811A8"/>
    <w:rsid w:val="00BA4F28"/>
    <w:rsid w:val="00BB4159"/>
    <w:rsid w:val="00CA5ECE"/>
    <w:rsid w:val="00D2037A"/>
    <w:rsid w:val="00D31AAA"/>
    <w:rsid w:val="00D673F4"/>
    <w:rsid w:val="00D728E1"/>
    <w:rsid w:val="00D73472"/>
    <w:rsid w:val="00DA1AB1"/>
    <w:rsid w:val="00DE4F23"/>
    <w:rsid w:val="00DF5385"/>
    <w:rsid w:val="00E66FEA"/>
    <w:rsid w:val="00E84B26"/>
    <w:rsid w:val="00EE38BC"/>
    <w:rsid w:val="00EF6D87"/>
    <w:rsid w:val="00F04AF1"/>
    <w:rsid w:val="00F1289D"/>
    <w:rsid w:val="00F21A56"/>
    <w:rsid w:val="00F23DB1"/>
    <w:rsid w:val="00FD78B2"/>
    <w:rsid w:val="00FE361C"/>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country-region"/>
  <w:smartTagType w:namespaceuri="urn:schemas-microsoft-com:office:smarttags" w:name="date"/>
  <w:smartTagType w:namespaceuri="urn:schemas-microsoft-com:office:smarttags" w:name="City"/>
  <w:smartTagType w:namespaceuri="urn:schemas-microsoft-com:office:smarttags" w:name="place"/>
  <w:shapeDefaults>
    <o:shapedefaults v:ext="edit" spidmax="7170"/>
    <o:shapelayout v:ext="edit">
      <o:idmap v:ext="edit" data="1"/>
      <o:rules v:ext="edit">
        <o:r id="V:Rule4" type="connector" idref="#Curved Connector 177"/>
        <o:r id="V:Rule5" type="connector" idref="#Curved Connector 169"/>
        <o:r id="V:Rule6" type="connector" idref="#Curved Connector 17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List 3" w:uiPriority="0"/>
    <w:lsdException w:name="Table Subtle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5D8"/>
    <w:rPr>
      <w:rFonts w:ascii="Times New Roman" w:eastAsia="Times New Roman" w:hAnsi="Times New Roman" w:cs="Times New Roman"/>
    </w:rPr>
  </w:style>
  <w:style w:type="paragraph" w:styleId="Heading1">
    <w:name w:val="heading 1"/>
    <w:basedOn w:val="Normal"/>
    <w:link w:val="Heading1Char"/>
    <w:uiPriority w:val="9"/>
    <w:qFormat/>
    <w:rsid w:val="002D15D8"/>
    <w:pPr>
      <w:spacing w:before="84"/>
      <w:ind w:left="600"/>
      <w:outlineLvl w:val="0"/>
    </w:pPr>
    <w:rPr>
      <w:b/>
      <w:bCs/>
      <w:sz w:val="40"/>
      <w:szCs w:val="40"/>
    </w:rPr>
  </w:style>
  <w:style w:type="paragraph" w:styleId="Heading2">
    <w:name w:val="heading 2"/>
    <w:basedOn w:val="Normal"/>
    <w:link w:val="Heading2Char"/>
    <w:unhideWhenUsed/>
    <w:qFormat/>
    <w:rsid w:val="002D15D8"/>
    <w:pPr>
      <w:spacing w:before="89"/>
      <w:ind w:left="4961" w:right="848"/>
      <w:jc w:val="center"/>
      <w:outlineLvl w:val="1"/>
    </w:pPr>
    <w:rPr>
      <w:b/>
      <w:bCs/>
      <w:sz w:val="28"/>
      <w:szCs w:val="28"/>
    </w:rPr>
  </w:style>
  <w:style w:type="paragraph" w:styleId="Heading3">
    <w:name w:val="heading 3"/>
    <w:basedOn w:val="Normal"/>
    <w:link w:val="Heading3Char"/>
    <w:uiPriority w:val="9"/>
    <w:unhideWhenUsed/>
    <w:qFormat/>
    <w:rsid w:val="002D15D8"/>
    <w:pPr>
      <w:ind w:left="600"/>
      <w:outlineLvl w:val="2"/>
    </w:pPr>
    <w:rPr>
      <w:b/>
      <w:bCs/>
      <w:sz w:val="24"/>
      <w:szCs w:val="24"/>
    </w:rPr>
  </w:style>
  <w:style w:type="paragraph" w:styleId="Heading4">
    <w:name w:val="heading 4"/>
    <w:basedOn w:val="Normal"/>
    <w:next w:val="Normal"/>
    <w:link w:val="Heading4Char"/>
    <w:unhideWhenUsed/>
    <w:qFormat/>
    <w:rsid w:val="00822F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FD0"/>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rsid w:val="00822FD0"/>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822FD0"/>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rsid w:val="00822FD0"/>
    <w:rPr>
      <w:rFonts w:asciiTheme="majorHAnsi" w:eastAsiaTheme="majorEastAsia" w:hAnsiTheme="majorHAnsi" w:cstheme="majorBidi"/>
      <w:i/>
      <w:iCs/>
      <w:color w:val="365F91" w:themeColor="accent1" w:themeShade="BF"/>
    </w:rPr>
  </w:style>
  <w:style w:type="paragraph" w:styleId="BodyText">
    <w:name w:val="Body Text"/>
    <w:basedOn w:val="Normal"/>
    <w:uiPriority w:val="1"/>
    <w:qFormat/>
    <w:rsid w:val="002D15D8"/>
    <w:rPr>
      <w:sz w:val="24"/>
      <w:szCs w:val="24"/>
    </w:rPr>
  </w:style>
  <w:style w:type="paragraph" w:styleId="Title">
    <w:name w:val="Title"/>
    <w:basedOn w:val="Normal"/>
    <w:link w:val="TitleChar"/>
    <w:uiPriority w:val="10"/>
    <w:qFormat/>
    <w:rsid w:val="002D15D8"/>
    <w:pPr>
      <w:spacing w:before="69"/>
      <w:ind w:left="789" w:right="848"/>
      <w:jc w:val="center"/>
    </w:pPr>
    <w:rPr>
      <w:b/>
      <w:bCs/>
      <w:sz w:val="48"/>
      <w:szCs w:val="48"/>
    </w:rPr>
  </w:style>
  <w:style w:type="character" w:customStyle="1" w:styleId="TitleChar">
    <w:name w:val="Title Char"/>
    <w:basedOn w:val="DefaultParagraphFont"/>
    <w:link w:val="Title"/>
    <w:uiPriority w:val="10"/>
    <w:rsid w:val="00822FD0"/>
    <w:rPr>
      <w:rFonts w:ascii="Times New Roman" w:eastAsia="Times New Roman" w:hAnsi="Times New Roman" w:cs="Times New Roman"/>
      <w:b/>
      <w:bCs/>
      <w:sz w:val="48"/>
      <w:szCs w:val="48"/>
    </w:rPr>
  </w:style>
  <w:style w:type="paragraph" w:styleId="ListParagraph">
    <w:name w:val="List Paragraph"/>
    <w:basedOn w:val="Normal"/>
    <w:uiPriority w:val="34"/>
    <w:qFormat/>
    <w:rsid w:val="002D15D8"/>
    <w:pPr>
      <w:ind w:left="1320" w:hanging="361"/>
    </w:pPr>
  </w:style>
  <w:style w:type="paragraph" w:customStyle="1" w:styleId="TableParagraph">
    <w:name w:val="Table Paragraph"/>
    <w:basedOn w:val="Normal"/>
    <w:uiPriority w:val="1"/>
    <w:qFormat/>
    <w:rsid w:val="002D15D8"/>
    <w:pPr>
      <w:ind w:left="107"/>
    </w:pPr>
  </w:style>
  <w:style w:type="paragraph" w:styleId="Header">
    <w:name w:val="header"/>
    <w:basedOn w:val="Normal"/>
    <w:link w:val="HeaderChar"/>
    <w:unhideWhenUsed/>
    <w:rsid w:val="00B65DF9"/>
    <w:pPr>
      <w:tabs>
        <w:tab w:val="center" w:pos="4680"/>
        <w:tab w:val="right" w:pos="9360"/>
      </w:tabs>
    </w:pPr>
  </w:style>
  <w:style w:type="character" w:customStyle="1" w:styleId="HeaderChar">
    <w:name w:val="Header Char"/>
    <w:basedOn w:val="DefaultParagraphFont"/>
    <w:link w:val="Header"/>
    <w:rsid w:val="00B65DF9"/>
    <w:rPr>
      <w:rFonts w:ascii="Times New Roman" w:eastAsia="Times New Roman" w:hAnsi="Times New Roman" w:cs="Times New Roman"/>
    </w:rPr>
  </w:style>
  <w:style w:type="paragraph" w:styleId="Footer">
    <w:name w:val="footer"/>
    <w:basedOn w:val="Normal"/>
    <w:link w:val="FooterChar"/>
    <w:uiPriority w:val="99"/>
    <w:unhideWhenUsed/>
    <w:rsid w:val="00B65DF9"/>
    <w:pPr>
      <w:tabs>
        <w:tab w:val="center" w:pos="4680"/>
        <w:tab w:val="right" w:pos="9360"/>
      </w:tabs>
    </w:pPr>
  </w:style>
  <w:style w:type="character" w:customStyle="1" w:styleId="FooterChar">
    <w:name w:val="Footer Char"/>
    <w:basedOn w:val="DefaultParagraphFont"/>
    <w:link w:val="Footer"/>
    <w:uiPriority w:val="99"/>
    <w:rsid w:val="00B65DF9"/>
    <w:rPr>
      <w:rFonts w:ascii="Times New Roman" w:eastAsia="Times New Roman" w:hAnsi="Times New Roman" w:cs="Times New Roman"/>
    </w:rPr>
  </w:style>
  <w:style w:type="paragraph" w:styleId="NormalWeb">
    <w:name w:val="Normal (Web)"/>
    <w:basedOn w:val="Normal"/>
    <w:uiPriority w:val="99"/>
    <w:rsid w:val="00822FD0"/>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822FD0"/>
    <w:pPr>
      <w:widowControl/>
      <w:autoSpaceDE/>
      <w:autoSpaceDN/>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FD0"/>
    <w:rPr>
      <w:rFonts w:ascii="Tahoma" w:eastAsia="Times New Roman" w:hAnsi="Tahoma" w:cs="Tahoma"/>
      <w:sz w:val="16"/>
      <w:szCs w:val="16"/>
    </w:rPr>
  </w:style>
  <w:style w:type="table" w:styleId="TableGrid">
    <w:name w:val="Table Grid"/>
    <w:basedOn w:val="TableNormal"/>
    <w:uiPriority w:val="59"/>
    <w:rsid w:val="00822FD0"/>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22FD0"/>
    <w:pPr>
      <w:widowControl/>
      <w:autoSpaceDE/>
      <w:autoSpaceDN/>
    </w:pPr>
    <w:rPr>
      <w:rFonts w:ascii="Times New Roman" w:eastAsia="Times New Roman" w:hAnsi="Times New Roman" w:cs="Times New Roman"/>
      <w:sz w:val="24"/>
      <w:szCs w:val="24"/>
    </w:rPr>
  </w:style>
  <w:style w:type="paragraph" w:styleId="Caption">
    <w:name w:val="caption"/>
    <w:basedOn w:val="Normal"/>
    <w:next w:val="Normal"/>
    <w:uiPriority w:val="35"/>
    <w:qFormat/>
    <w:rsid w:val="00822FD0"/>
    <w:pPr>
      <w:widowControl/>
      <w:autoSpaceDE/>
      <w:autoSpaceDN/>
    </w:pPr>
    <w:rPr>
      <w:b/>
      <w:bCs/>
      <w:sz w:val="20"/>
      <w:szCs w:val="20"/>
    </w:rPr>
  </w:style>
  <w:style w:type="character" w:styleId="PageNumber">
    <w:name w:val="page number"/>
    <w:basedOn w:val="DefaultParagraphFont"/>
    <w:rsid w:val="00822FD0"/>
  </w:style>
  <w:style w:type="paragraph" w:customStyle="1" w:styleId="LabTitle">
    <w:name w:val="Lab Title"/>
    <w:basedOn w:val="Normal"/>
    <w:rsid w:val="00822FD0"/>
    <w:pPr>
      <w:widowControl/>
      <w:autoSpaceDE/>
      <w:autoSpaceDN/>
      <w:jc w:val="center"/>
    </w:pPr>
    <w:rPr>
      <w:b/>
      <w:bCs/>
      <w:sz w:val="44"/>
      <w:szCs w:val="20"/>
    </w:rPr>
  </w:style>
  <w:style w:type="character" w:customStyle="1" w:styleId="VerilogChar">
    <w:name w:val="Verilog Char"/>
    <w:basedOn w:val="DefaultParagraphFont"/>
    <w:rsid w:val="00822FD0"/>
    <w:rPr>
      <w:rFonts w:ascii="Courier New" w:hAnsi="Courier New" w:cs="Courier New"/>
      <w:sz w:val="24"/>
      <w:lang w:val="en-US" w:eastAsia="en-US" w:bidi="ar-SA"/>
    </w:rPr>
  </w:style>
  <w:style w:type="paragraph" w:customStyle="1" w:styleId="FigureCaption">
    <w:name w:val="Figure Caption"/>
    <w:basedOn w:val="Normal"/>
    <w:rsid w:val="00822FD0"/>
    <w:pPr>
      <w:widowControl/>
      <w:autoSpaceDE/>
      <w:autoSpaceDN/>
      <w:jc w:val="center"/>
    </w:pPr>
    <w:rPr>
      <w:sz w:val="24"/>
      <w:szCs w:val="20"/>
    </w:rPr>
  </w:style>
  <w:style w:type="paragraph" w:customStyle="1" w:styleId="Verilog">
    <w:name w:val="Verilog"/>
    <w:basedOn w:val="Normal"/>
    <w:rsid w:val="00822FD0"/>
    <w:pPr>
      <w:widowControl/>
      <w:autoSpaceDE/>
      <w:autoSpaceDN/>
      <w:jc w:val="both"/>
    </w:pPr>
    <w:rPr>
      <w:rFonts w:ascii="Courier New" w:hAnsi="Courier New" w:cs="Courier New"/>
      <w:sz w:val="24"/>
      <w:szCs w:val="20"/>
    </w:rPr>
  </w:style>
  <w:style w:type="paragraph" w:styleId="TOC2">
    <w:name w:val="toc 2"/>
    <w:basedOn w:val="Normal"/>
    <w:next w:val="Normal"/>
    <w:autoRedefine/>
    <w:uiPriority w:val="39"/>
    <w:unhideWhenUsed/>
    <w:rsid w:val="00822FD0"/>
    <w:pPr>
      <w:widowControl/>
      <w:autoSpaceDE/>
      <w:autoSpaceDN/>
      <w:spacing w:after="100"/>
      <w:ind w:left="240"/>
    </w:pPr>
    <w:rPr>
      <w:sz w:val="24"/>
      <w:szCs w:val="24"/>
    </w:rPr>
  </w:style>
  <w:style w:type="paragraph" w:styleId="TOC1">
    <w:name w:val="toc 1"/>
    <w:basedOn w:val="Normal"/>
    <w:next w:val="Normal"/>
    <w:autoRedefine/>
    <w:uiPriority w:val="39"/>
    <w:unhideWhenUsed/>
    <w:rsid w:val="00822FD0"/>
    <w:pPr>
      <w:widowControl/>
      <w:autoSpaceDE/>
      <w:autoSpaceDN/>
      <w:spacing w:after="100"/>
    </w:pPr>
    <w:rPr>
      <w:sz w:val="24"/>
      <w:szCs w:val="24"/>
    </w:rPr>
  </w:style>
  <w:style w:type="character" w:styleId="Hyperlink">
    <w:name w:val="Hyperlink"/>
    <w:basedOn w:val="DefaultParagraphFont"/>
    <w:uiPriority w:val="99"/>
    <w:unhideWhenUsed/>
    <w:rsid w:val="00822FD0"/>
    <w:rPr>
      <w:color w:val="0000FF" w:themeColor="hyperlink"/>
      <w:u w:val="single"/>
    </w:rPr>
  </w:style>
  <w:style w:type="character" w:customStyle="1" w:styleId="apple-converted-space">
    <w:name w:val="apple-converted-space"/>
    <w:basedOn w:val="DefaultParagraphFont"/>
    <w:rsid w:val="00822FD0"/>
  </w:style>
  <w:style w:type="character" w:styleId="Strong">
    <w:name w:val="Strong"/>
    <w:basedOn w:val="DefaultParagraphFont"/>
    <w:uiPriority w:val="22"/>
    <w:qFormat/>
    <w:rsid w:val="00822FD0"/>
    <w:rPr>
      <w:b/>
      <w:bCs/>
    </w:rPr>
  </w:style>
  <w:style w:type="paragraph" w:customStyle="1" w:styleId="Default">
    <w:name w:val="Default"/>
    <w:rsid w:val="00822FD0"/>
    <w:pPr>
      <w:widowControl/>
      <w:adjustRightInd w:val="0"/>
    </w:pPr>
    <w:rPr>
      <w:rFonts w:ascii="Liberation Serif" w:eastAsiaTheme="minorEastAsia" w:hAnsi="Liberation Serif" w:cs="Liberation Serif"/>
      <w:color w:val="000000"/>
      <w:sz w:val="24"/>
      <w:szCs w:val="24"/>
    </w:rPr>
  </w:style>
  <w:style w:type="paragraph" w:styleId="BodyText2">
    <w:name w:val="Body Text 2"/>
    <w:basedOn w:val="Normal"/>
    <w:link w:val="BodyText2Char"/>
    <w:semiHidden/>
    <w:unhideWhenUsed/>
    <w:rsid w:val="00794490"/>
    <w:pPr>
      <w:spacing w:after="120" w:line="480" w:lineRule="auto"/>
    </w:pPr>
  </w:style>
  <w:style w:type="character" w:customStyle="1" w:styleId="BodyText2Char">
    <w:name w:val="Body Text 2 Char"/>
    <w:basedOn w:val="DefaultParagraphFont"/>
    <w:link w:val="BodyText2"/>
    <w:semiHidden/>
    <w:rsid w:val="00794490"/>
    <w:rPr>
      <w:rFonts w:ascii="Times New Roman" w:eastAsia="Times New Roman" w:hAnsi="Times New Roman" w:cs="Times New Roman"/>
    </w:rPr>
  </w:style>
  <w:style w:type="character" w:styleId="Emphasis">
    <w:name w:val="Emphasis"/>
    <w:basedOn w:val="DefaultParagraphFont"/>
    <w:uiPriority w:val="20"/>
    <w:qFormat/>
    <w:rsid w:val="00794490"/>
    <w:rPr>
      <w:i/>
      <w:iCs/>
    </w:rPr>
  </w:style>
  <w:style w:type="paragraph" w:styleId="HTMLPreformatted">
    <w:name w:val="HTML Preformatted"/>
    <w:basedOn w:val="Normal"/>
    <w:link w:val="HTMLPreformattedChar"/>
    <w:uiPriority w:val="99"/>
    <w:unhideWhenUsed/>
    <w:rsid w:val="007944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94490"/>
    <w:rPr>
      <w:rFonts w:ascii="Courier New" w:eastAsia="Times New Roman" w:hAnsi="Courier New" w:cs="Courier New"/>
      <w:sz w:val="20"/>
      <w:szCs w:val="20"/>
    </w:rPr>
  </w:style>
  <w:style w:type="character" w:customStyle="1" w:styleId="comulti">
    <w:name w:val="comulti"/>
    <w:basedOn w:val="DefaultParagraphFont"/>
    <w:rsid w:val="00794490"/>
  </w:style>
  <w:style w:type="character" w:customStyle="1" w:styleId="co2">
    <w:name w:val="co2"/>
    <w:basedOn w:val="DefaultParagraphFont"/>
    <w:rsid w:val="00794490"/>
  </w:style>
  <w:style w:type="character" w:customStyle="1" w:styleId="sy0">
    <w:name w:val="sy0"/>
    <w:basedOn w:val="DefaultParagraphFont"/>
    <w:rsid w:val="00794490"/>
  </w:style>
  <w:style w:type="character" w:customStyle="1" w:styleId="kw4">
    <w:name w:val="kw4"/>
    <w:basedOn w:val="DefaultParagraphFont"/>
    <w:rsid w:val="00794490"/>
  </w:style>
  <w:style w:type="character" w:customStyle="1" w:styleId="br0">
    <w:name w:val="br0"/>
    <w:basedOn w:val="DefaultParagraphFont"/>
    <w:rsid w:val="00794490"/>
  </w:style>
  <w:style w:type="character" w:customStyle="1" w:styleId="st0">
    <w:name w:val="st0"/>
    <w:basedOn w:val="DefaultParagraphFont"/>
    <w:rsid w:val="00794490"/>
  </w:style>
  <w:style w:type="character" w:customStyle="1" w:styleId="kw1">
    <w:name w:val="kw1"/>
    <w:basedOn w:val="DefaultParagraphFont"/>
    <w:rsid w:val="00794490"/>
  </w:style>
  <w:style w:type="character" w:customStyle="1" w:styleId="nu0">
    <w:name w:val="nu0"/>
    <w:basedOn w:val="DefaultParagraphFont"/>
    <w:rsid w:val="00794490"/>
  </w:style>
  <w:style w:type="paragraph" w:customStyle="1" w:styleId="ColorfulList-Accent11">
    <w:name w:val="Colorful List - Accent 11"/>
    <w:basedOn w:val="Normal"/>
    <w:uiPriority w:val="34"/>
    <w:qFormat/>
    <w:rsid w:val="00794490"/>
    <w:pPr>
      <w:autoSpaceDE/>
      <w:autoSpaceDN/>
      <w:spacing w:line="240" w:lineRule="atLeast"/>
      <w:ind w:left="720"/>
      <w:contextualSpacing/>
    </w:pPr>
    <w:rPr>
      <w:sz w:val="20"/>
      <w:szCs w:val="20"/>
    </w:rPr>
  </w:style>
  <w:style w:type="character" w:styleId="HTMLTypewriter">
    <w:name w:val="HTML Typewriter"/>
    <w:uiPriority w:val="99"/>
    <w:unhideWhenUsed/>
    <w:rsid w:val="00794490"/>
    <w:rPr>
      <w:rFonts w:ascii="Courier New" w:eastAsia="Times New Roman" w:hAnsi="Courier New" w:cs="Courier New"/>
      <w:sz w:val="20"/>
      <w:szCs w:val="20"/>
    </w:rPr>
  </w:style>
  <w:style w:type="character" w:customStyle="1" w:styleId="com">
    <w:name w:val="com"/>
    <w:basedOn w:val="DefaultParagraphFont"/>
    <w:rsid w:val="00794490"/>
  </w:style>
  <w:style w:type="character" w:customStyle="1" w:styleId="pln">
    <w:name w:val="pln"/>
    <w:basedOn w:val="DefaultParagraphFont"/>
    <w:rsid w:val="00794490"/>
  </w:style>
  <w:style w:type="character" w:customStyle="1" w:styleId="str">
    <w:name w:val="str"/>
    <w:basedOn w:val="DefaultParagraphFont"/>
    <w:rsid w:val="00794490"/>
  </w:style>
  <w:style w:type="character" w:customStyle="1" w:styleId="kwd">
    <w:name w:val="kwd"/>
    <w:basedOn w:val="DefaultParagraphFont"/>
    <w:rsid w:val="00794490"/>
  </w:style>
  <w:style w:type="character" w:customStyle="1" w:styleId="pun">
    <w:name w:val="pun"/>
    <w:basedOn w:val="DefaultParagraphFont"/>
    <w:rsid w:val="00794490"/>
  </w:style>
  <w:style w:type="character" w:customStyle="1" w:styleId="lit">
    <w:name w:val="lit"/>
    <w:basedOn w:val="DefaultParagraphFont"/>
    <w:rsid w:val="00794490"/>
  </w:style>
  <w:style w:type="paragraph" w:customStyle="1" w:styleId="Lisa">
    <w:name w:val="Lisa"/>
    <w:basedOn w:val="Normal"/>
    <w:rsid w:val="00794490"/>
    <w:pPr>
      <w:widowControl/>
      <w:autoSpaceDE/>
      <w:autoSpaceDN/>
      <w:spacing w:after="120"/>
      <w:ind w:left="720" w:hanging="720"/>
    </w:pPr>
    <w:rPr>
      <w:rFonts w:ascii="Garamond" w:hAnsi="Garamond"/>
      <w:sz w:val="24"/>
      <w:szCs w:val="24"/>
      <w:lang w:val="en-GB" w:eastAsia="zh-CN"/>
    </w:rPr>
  </w:style>
  <w:style w:type="paragraph" w:customStyle="1" w:styleId="ANumberedpara">
    <w:name w:val="A Numbered para"/>
    <w:basedOn w:val="Normal"/>
    <w:link w:val="ANumberedparaChar"/>
    <w:autoRedefine/>
    <w:rsid w:val="00794490"/>
    <w:pPr>
      <w:widowControl/>
      <w:tabs>
        <w:tab w:val="left" w:pos="720"/>
      </w:tabs>
      <w:autoSpaceDE/>
      <w:autoSpaceDN/>
      <w:spacing w:after="120"/>
    </w:pPr>
    <w:rPr>
      <w:rFonts w:ascii="Garamond" w:hAnsi="Garamond"/>
      <w:sz w:val="24"/>
      <w:szCs w:val="24"/>
      <w:lang w:val="en-GB"/>
    </w:rPr>
  </w:style>
  <w:style w:type="paragraph" w:customStyle="1" w:styleId="StyleANumberedparaArial10pt">
    <w:name w:val="Style A Numbered para + Arial 10 pt"/>
    <w:basedOn w:val="ANumberedpara"/>
    <w:link w:val="StyleANumberedparaArial10ptChar"/>
    <w:rsid w:val="00794490"/>
    <w:pPr>
      <w:numPr>
        <w:numId w:val="49"/>
      </w:numPr>
    </w:pPr>
  </w:style>
  <w:style w:type="character" w:customStyle="1" w:styleId="ANumberedparaChar">
    <w:name w:val="A Numbered para Char"/>
    <w:link w:val="ANumberedpara"/>
    <w:rsid w:val="00794490"/>
    <w:rPr>
      <w:rFonts w:ascii="Garamond" w:eastAsia="Times New Roman" w:hAnsi="Garamond" w:cs="Times New Roman"/>
      <w:sz w:val="24"/>
      <w:szCs w:val="24"/>
      <w:lang w:val="en-GB"/>
    </w:rPr>
  </w:style>
  <w:style w:type="character" w:customStyle="1" w:styleId="StyleANumberedparaArial10ptChar">
    <w:name w:val="Style A Numbered para + Arial 10 pt Char"/>
    <w:link w:val="StyleANumberedparaArial10pt"/>
    <w:rsid w:val="00794490"/>
    <w:rPr>
      <w:rFonts w:ascii="Garamond" w:eastAsia="Times New Roman" w:hAnsi="Garamond" w:cs="Times New Roman"/>
      <w:sz w:val="24"/>
      <w:szCs w:val="24"/>
      <w:lang w:val="en-GB"/>
    </w:rPr>
  </w:style>
  <w:style w:type="character" w:customStyle="1" w:styleId="StyleArial10ptBold">
    <w:name w:val="Style Arial 10 pt Bold"/>
    <w:rsid w:val="00794490"/>
    <w:rPr>
      <w:rFonts w:ascii="Garamond" w:hAnsi="Garamond"/>
      <w:b/>
      <w:bCs/>
      <w:sz w:val="24"/>
    </w:rPr>
  </w:style>
  <w:style w:type="character" w:styleId="HTMLDefinition">
    <w:name w:val="HTML Definition"/>
    <w:basedOn w:val="DefaultParagraphFont"/>
    <w:uiPriority w:val="99"/>
    <w:semiHidden/>
    <w:unhideWhenUsed/>
    <w:rsid w:val="00DF5385"/>
    <w:rPr>
      <w:i/>
      <w:iCs/>
    </w:rPr>
  </w:style>
  <w:style w:type="character" w:styleId="HTMLCode">
    <w:name w:val="HTML Code"/>
    <w:basedOn w:val="DefaultParagraphFont"/>
    <w:uiPriority w:val="99"/>
    <w:semiHidden/>
    <w:unhideWhenUsed/>
    <w:rsid w:val="00DF5385"/>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DF5385"/>
    <w:rPr>
      <w:rFonts w:ascii="Courier New" w:eastAsia="Times New Roman" w:hAnsi="Courier New" w:cs="Courier New"/>
      <w:sz w:val="20"/>
      <w:szCs w:val="20"/>
    </w:rPr>
  </w:style>
  <w:style w:type="character" w:styleId="HTMLCite">
    <w:name w:val="HTML Cite"/>
    <w:basedOn w:val="DefaultParagraphFont"/>
    <w:uiPriority w:val="99"/>
    <w:semiHidden/>
    <w:unhideWhenUsed/>
    <w:rsid w:val="00DF5385"/>
    <w:rPr>
      <w:i/>
      <w:iCs/>
    </w:rPr>
  </w:style>
  <w:style w:type="character" w:styleId="HTMLVariable">
    <w:name w:val="HTML Variable"/>
    <w:basedOn w:val="DefaultParagraphFont"/>
    <w:uiPriority w:val="99"/>
    <w:semiHidden/>
    <w:unhideWhenUsed/>
    <w:rsid w:val="00DF5385"/>
    <w:rPr>
      <w:i/>
      <w:iCs/>
    </w:rPr>
  </w:style>
  <w:style w:type="character" w:styleId="HTMLSample">
    <w:name w:val="HTML Sample"/>
    <w:basedOn w:val="DefaultParagraphFont"/>
    <w:uiPriority w:val="99"/>
    <w:semiHidden/>
    <w:unhideWhenUsed/>
    <w:rsid w:val="00DF5385"/>
    <w:rPr>
      <w:rFonts w:ascii="Courier New" w:eastAsia="Times New Roman" w:hAnsi="Courier New" w:cs="Courier New"/>
    </w:rPr>
  </w:style>
  <w:style w:type="character" w:customStyle="1" w:styleId="hljs-keyword">
    <w:name w:val="hljs-keyword"/>
    <w:basedOn w:val="DefaultParagraphFont"/>
    <w:rsid w:val="00DF5385"/>
  </w:style>
  <w:style w:type="character" w:customStyle="1" w:styleId="hljs-comment">
    <w:name w:val="hljs-comment"/>
    <w:basedOn w:val="DefaultParagraphFont"/>
    <w:rsid w:val="00DF5385"/>
  </w:style>
  <w:style w:type="paragraph" w:customStyle="1" w:styleId="note-tip">
    <w:name w:val="note-tip"/>
    <w:basedOn w:val="Normal"/>
    <w:rsid w:val="00DF5385"/>
    <w:pPr>
      <w:widowControl/>
      <w:autoSpaceDE/>
      <w:autoSpaceDN/>
      <w:spacing w:before="100" w:beforeAutospacing="1" w:after="100" w:afterAutospacing="1"/>
    </w:pPr>
    <w:rPr>
      <w:sz w:val="24"/>
      <w:szCs w:val="24"/>
    </w:rPr>
  </w:style>
  <w:style w:type="character" w:customStyle="1" w:styleId="hljs-meta">
    <w:name w:val="hljs-meta"/>
    <w:basedOn w:val="DefaultParagraphFont"/>
    <w:rsid w:val="00DF5385"/>
  </w:style>
  <w:style w:type="character" w:customStyle="1" w:styleId="hljs-meta-keyword">
    <w:name w:val="hljs-meta-keyword"/>
    <w:basedOn w:val="DefaultParagraphFont"/>
    <w:rsid w:val="00DF5385"/>
  </w:style>
  <w:style w:type="character" w:customStyle="1" w:styleId="hljs-meta-string">
    <w:name w:val="hljs-meta-string"/>
    <w:basedOn w:val="DefaultParagraphFont"/>
    <w:rsid w:val="00DF5385"/>
  </w:style>
  <w:style w:type="character" w:customStyle="1" w:styleId="hljs-builtin">
    <w:name w:val="hljs-built_in"/>
    <w:basedOn w:val="DefaultParagraphFont"/>
    <w:rsid w:val="00DF5385"/>
  </w:style>
  <w:style w:type="character" w:customStyle="1" w:styleId="hljs-function">
    <w:name w:val="hljs-function"/>
    <w:basedOn w:val="DefaultParagraphFont"/>
    <w:rsid w:val="00DF5385"/>
  </w:style>
  <w:style w:type="character" w:customStyle="1" w:styleId="hljs-title">
    <w:name w:val="hljs-title"/>
    <w:basedOn w:val="DefaultParagraphFont"/>
    <w:rsid w:val="00DF5385"/>
  </w:style>
  <w:style w:type="character" w:customStyle="1" w:styleId="hljs-params">
    <w:name w:val="hljs-params"/>
    <w:basedOn w:val="DefaultParagraphFont"/>
    <w:rsid w:val="00DF5385"/>
  </w:style>
  <w:style w:type="character" w:customStyle="1" w:styleId="hljs-string">
    <w:name w:val="hljs-string"/>
    <w:basedOn w:val="DefaultParagraphFont"/>
    <w:rsid w:val="00DF5385"/>
  </w:style>
  <w:style w:type="character" w:customStyle="1" w:styleId="hljs-number">
    <w:name w:val="hljs-number"/>
    <w:basedOn w:val="DefaultParagraphFont"/>
    <w:rsid w:val="00DF5385"/>
  </w:style>
  <w:style w:type="character" w:customStyle="1" w:styleId="token">
    <w:name w:val="token"/>
    <w:basedOn w:val="DefaultParagraphFont"/>
    <w:rsid w:val="004244F9"/>
  </w:style>
</w:styles>
</file>

<file path=word/webSettings.xml><?xml version="1.0" encoding="utf-8"?>
<w:webSettings xmlns:r="http://schemas.openxmlformats.org/officeDocument/2006/relationships" xmlns:w="http://schemas.openxmlformats.org/wordprocessingml/2006/main">
  <w:divs>
    <w:div w:id="384841296">
      <w:bodyDiv w:val="1"/>
      <w:marLeft w:val="0"/>
      <w:marRight w:val="0"/>
      <w:marTop w:val="0"/>
      <w:marBottom w:val="0"/>
      <w:divBdr>
        <w:top w:val="none" w:sz="0" w:space="0" w:color="auto"/>
        <w:left w:val="none" w:sz="0" w:space="0" w:color="auto"/>
        <w:bottom w:val="none" w:sz="0" w:space="0" w:color="auto"/>
        <w:right w:val="none" w:sz="0" w:space="0" w:color="auto"/>
      </w:divBdr>
      <w:divsChild>
        <w:div w:id="2113285254">
          <w:marLeft w:val="0"/>
          <w:marRight w:val="0"/>
          <w:marTop w:val="0"/>
          <w:marBottom w:val="0"/>
          <w:divBdr>
            <w:top w:val="none" w:sz="0" w:space="0" w:color="auto"/>
            <w:left w:val="none" w:sz="0" w:space="0" w:color="auto"/>
            <w:bottom w:val="none" w:sz="0" w:space="0" w:color="auto"/>
            <w:right w:val="none" w:sz="0" w:space="0" w:color="auto"/>
          </w:divBdr>
        </w:div>
        <w:div w:id="166989957">
          <w:marLeft w:val="0"/>
          <w:marRight w:val="0"/>
          <w:marTop w:val="0"/>
          <w:marBottom w:val="0"/>
          <w:divBdr>
            <w:top w:val="none" w:sz="0" w:space="0" w:color="auto"/>
            <w:left w:val="none" w:sz="0" w:space="0" w:color="auto"/>
            <w:bottom w:val="none" w:sz="0" w:space="0" w:color="auto"/>
            <w:right w:val="none" w:sz="0" w:space="0" w:color="auto"/>
          </w:divBdr>
        </w:div>
        <w:div w:id="279655395">
          <w:marLeft w:val="0"/>
          <w:marRight w:val="0"/>
          <w:marTop w:val="0"/>
          <w:marBottom w:val="240"/>
          <w:divBdr>
            <w:top w:val="single" w:sz="6" w:space="12" w:color="D3DCE6"/>
            <w:left w:val="single" w:sz="24" w:space="18" w:color="0556F3"/>
            <w:bottom w:val="single" w:sz="6" w:space="12" w:color="D3DCE6"/>
            <w:right w:val="single" w:sz="6" w:space="18" w:color="D3DCE6"/>
          </w:divBdr>
        </w:div>
        <w:div w:id="657147744">
          <w:marLeft w:val="0"/>
          <w:marRight w:val="0"/>
          <w:marTop w:val="0"/>
          <w:marBottom w:val="0"/>
          <w:divBdr>
            <w:top w:val="none" w:sz="0" w:space="0" w:color="auto"/>
            <w:left w:val="none" w:sz="0" w:space="0" w:color="auto"/>
            <w:bottom w:val="none" w:sz="0" w:space="0" w:color="auto"/>
            <w:right w:val="none" w:sz="0" w:space="0" w:color="auto"/>
          </w:divBdr>
        </w:div>
        <w:div w:id="334379979">
          <w:marLeft w:val="0"/>
          <w:marRight w:val="0"/>
          <w:marTop w:val="0"/>
          <w:marBottom w:val="240"/>
          <w:divBdr>
            <w:top w:val="single" w:sz="6" w:space="12" w:color="D3DCE6"/>
            <w:left w:val="single" w:sz="24" w:space="18" w:color="0556F3"/>
            <w:bottom w:val="single" w:sz="6" w:space="12" w:color="D3DCE6"/>
            <w:right w:val="single" w:sz="6" w:space="18" w:color="D3DCE6"/>
          </w:divBdr>
        </w:div>
        <w:div w:id="107818455">
          <w:marLeft w:val="0"/>
          <w:marRight w:val="0"/>
          <w:marTop w:val="0"/>
          <w:marBottom w:val="0"/>
          <w:divBdr>
            <w:top w:val="none" w:sz="0" w:space="0" w:color="auto"/>
            <w:left w:val="none" w:sz="0" w:space="0" w:color="auto"/>
            <w:bottom w:val="none" w:sz="0" w:space="0" w:color="auto"/>
            <w:right w:val="none" w:sz="0" w:space="0" w:color="auto"/>
          </w:divBdr>
        </w:div>
      </w:divsChild>
    </w:div>
    <w:div w:id="459960281">
      <w:bodyDiv w:val="1"/>
      <w:marLeft w:val="0"/>
      <w:marRight w:val="0"/>
      <w:marTop w:val="0"/>
      <w:marBottom w:val="0"/>
      <w:divBdr>
        <w:top w:val="none" w:sz="0" w:space="0" w:color="auto"/>
        <w:left w:val="none" w:sz="0" w:space="0" w:color="auto"/>
        <w:bottom w:val="none" w:sz="0" w:space="0" w:color="auto"/>
        <w:right w:val="none" w:sz="0" w:space="0" w:color="auto"/>
      </w:divBdr>
    </w:div>
    <w:div w:id="662903179">
      <w:bodyDiv w:val="1"/>
      <w:marLeft w:val="0"/>
      <w:marRight w:val="0"/>
      <w:marTop w:val="0"/>
      <w:marBottom w:val="0"/>
      <w:divBdr>
        <w:top w:val="none" w:sz="0" w:space="0" w:color="auto"/>
        <w:left w:val="none" w:sz="0" w:space="0" w:color="auto"/>
        <w:bottom w:val="none" w:sz="0" w:space="0" w:color="auto"/>
        <w:right w:val="none" w:sz="0" w:space="0" w:color="auto"/>
      </w:divBdr>
      <w:divsChild>
        <w:div w:id="2144079792">
          <w:marLeft w:val="0"/>
          <w:marRight w:val="0"/>
          <w:marTop w:val="0"/>
          <w:marBottom w:val="0"/>
          <w:divBdr>
            <w:top w:val="none" w:sz="0" w:space="0" w:color="auto"/>
            <w:left w:val="none" w:sz="0" w:space="0" w:color="auto"/>
            <w:bottom w:val="none" w:sz="0" w:space="0" w:color="auto"/>
            <w:right w:val="none" w:sz="0" w:space="0" w:color="auto"/>
          </w:divBdr>
        </w:div>
        <w:div w:id="1671180243">
          <w:marLeft w:val="0"/>
          <w:marRight w:val="0"/>
          <w:marTop w:val="0"/>
          <w:marBottom w:val="0"/>
          <w:divBdr>
            <w:top w:val="none" w:sz="0" w:space="0" w:color="auto"/>
            <w:left w:val="none" w:sz="0" w:space="0" w:color="auto"/>
            <w:bottom w:val="none" w:sz="0" w:space="0" w:color="auto"/>
            <w:right w:val="none" w:sz="0" w:space="0" w:color="auto"/>
          </w:divBdr>
        </w:div>
        <w:div w:id="1501386583">
          <w:marLeft w:val="0"/>
          <w:marRight w:val="0"/>
          <w:marTop w:val="0"/>
          <w:marBottom w:val="0"/>
          <w:divBdr>
            <w:top w:val="none" w:sz="0" w:space="0" w:color="auto"/>
            <w:left w:val="none" w:sz="0" w:space="0" w:color="auto"/>
            <w:bottom w:val="none" w:sz="0" w:space="0" w:color="auto"/>
            <w:right w:val="none" w:sz="0" w:space="0" w:color="auto"/>
          </w:divBdr>
        </w:div>
        <w:div w:id="878783084">
          <w:marLeft w:val="0"/>
          <w:marRight w:val="0"/>
          <w:marTop w:val="0"/>
          <w:marBottom w:val="0"/>
          <w:divBdr>
            <w:top w:val="none" w:sz="0" w:space="0" w:color="auto"/>
            <w:left w:val="none" w:sz="0" w:space="0" w:color="auto"/>
            <w:bottom w:val="none" w:sz="0" w:space="0" w:color="auto"/>
            <w:right w:val="none" w:sz="0" w:space="0" w:color="auto"/>
          </w:divBdr>
        </w:div>
        <w:div w:id="222641215">
          <w:marLeft w:val="0"/>
          <w:marRight w:val="0"/>
          <w:marTop w:val="0"/>
          <w:marBottom w:val="0"/>
          <w:divBdr>
            <w:top w:val="none" w:sz="0" w:space="0" w:color="auto"/>
            <w:left w:val="none" w:sz="0" w:space="0" w:color="auto"/>
            <w:bottom w:val="none" w:sz="0" w:space="0" w:color="auto"/>
            <w:right w:val="none" w:sz="0" w:space="0" w:color="auto"/>
          </w:divBdr>
        </w:div>
        <w:div w:id="1244531872">
          <w:marLeft w:val="0"/>
          <w:marRight w:val="0"/>
          <w:marTop w:val="0"/>
          <w:marBottom w:val="0"/>
          <w:divBdr>
            <w:top w:val="none" w:sz="0" w:space="0" w:color="auto"/>
            <w:left w:val="none" w:sz="0" w:space="0" w:color="auto"/>
            <w:bottom w:val="none" w:sz="0" w:space="0" w:color="auto"/>
            <w:right w:val="none" w:sz="0" w:space="0" w:color="auto"/>
          </w:divBdr>
        </w:div>
        <w:div w:id="1345279926">
          <w:marLeft w:val="0"/>
          <w:marRight w:val="0"/>
          <w:marTop w:val="0"/>
          <w:marBottom w:val="0"/>
          <w:divBdr>
            <w:top w:val="none" w:sz="0" w:space="0" w:color="auto"/>
            <w:left w:val="none" w:sz="0" w:space="0" w:color="auto"/>
            <w:bottom w:val="none" w:sz="0" w:space="0" w:color="auto"/>
            <w:right w:val="none" w:sz="0" w:space="0" w:color="auto"/>
          </w:divBdr>
        </w:div>
        <w:div w:id="331759241">
          <w:marLeft w:val="0"/>
          <w:marRight w:val="0"/>
          <w:marTop w:val="0"/>
          <w:marBottom w:val="0"/>
          <w:divBdr>
            <w:top w:val="none" w:sz="0" w:space="0" w:color="auto"/>
            <w:left w:val="none" w:sz="0" w:space="0" w:color="auto"/>
            <w:bottom w:val="none" w:sz="0" w:space="0" w:color="auto"/>
            <w:right w:val="none" w:sz="0" w:space="0" w:color="auto"/>
          </w:divBdr>
          <w:divsChild>
            <w:div w:id="731003398">
              <w:marLeft w:val="0"/>
              <w:marRight w:val="0"/>
              <w:marTop w:val="0"/>
              <w:marBottom w:val="0"/>
              <w:divBdr>
                <w:top w:val="none" w:sz="0" w:space="0" w:color="auto"/>
                <w:left w:val="none" w:sz="0" w:space="0" w:color="auto"/>
                <w:bottom w:val="none" w:sz="0" w:space="0" w:color="auto"/>
                <w:right w:val="none" w:sz="0" w:space="0" w:color="auto"/>
              </w:divBdr>
              <w:divsChild>
                <w:div w:id="698235676">
                  <w:marLeft w:val="0"/>
                  <w:marRight w:val="0"/>
                  <w:marTop w:val="0"/>
                  <w:marBottom w:val="0"/>
                  <w:divBdr>
                    <w:top w:val="none" w:sz="0" w:space="0" w:color="auto"/>
                    <w:left w:val="none" w:sz="0" w:space="0" w:color="auto"/>
                    <w:bottom w:val="none" w:sz="0" w:space="0" w:color="auto"/>
                    <w:right w:val="none" w:sz="0" w:space="0" w:color="auto"/>
                  </w:divBdr>
                  <w:divsChild>
                    <w:div w:id="54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397019">
          <w:marLeft w:val="0"/>
          <w:marRight w:val="0"/>
          <w:marTop w:val="0"/>
          <w:marBottom w:val="0"/>
          <w:divBdr>
            <w:top w:val="none" w:sz="0" w:space="0" w:color="auto"/>
            <w:left w:val="none" w:sz="0" w:space="0" w:color="auto"/>
            <w:bottom w:val="none" w:sz="0" w:space="0" w:color="auto"/>
            <w:right w:val="none" w:sz="0" w:space="0" w:color="auto"/>
          </w:divBdr>
        </w:div>
        <w:div w:id="1500922899">
          <w:marLeft w:val="0"/>
          <w:marRight w:val="0"/>
          <w:marTop w:val="0"/>
          <w:marBottom w:val="0"/>
          <w:divBdr>
            <w:top w:val="none" w:sz="0" w:space="0" w:color="auto"/>
            <w:left w:val="none" w:sz="0" w:space="0" w:color="auto"/>
            <w:bottom w:val="none" w:sz="0" w:space="0" w:color="auto"/>
            <w:right w:val="none" w:sz="0" w:space="0" w:color="auto"/>
          </w:divBdr>
        </w:div>
        <w:div w:id="379792293">
          <w:marLeft w:val="0"/>
          <w:marRight w:val="0"/>
          <w:marTop w:val="0"/>
          <w:marBottom w:val="0"/>
          <w:divBdr>
            <w:top w:val="none" w:sz="0" w:space="0" w:color="auto"/>
            <w:left w:val="none" w:sz="0" w:space="0" w:color="auto"/>
            <w:bottom w:val="none" w:sz="0" w:space="0" w:color="auto"/>
            <w:right w:val="none" w:sz="0" w:space="0" w:color="auto"/>
          </w:divBdr>
        </w:div>
        <w:div w:id="2038267380">
          <w:marLeft w:val="0"/>
          <w:marRight w:val="0"/>
          <w:marTop w:val="0"/>
          <w:marBottom w:val="0"/>
          <w:divBdr>
            <w:top w:val="none" w:sz="0" w:space="0" w:color="auto"/>
            <w:left w:val="none" w:sz="0" w:space="0" w:color="auto"/>
            <w:bottom w:val="none" w:sz="0" w:space="0" w:color="auto"/>
            <w:right w:val="none" w:sz="0" w:space="0" w:color="auto"/>
          </w:divBdr>
        </w:div>
      </w:divsChild>
    </w:div>
    <w:div w:id="690566625">
      <w:bodyDiv w:val="1"/>
      <w:marLeft w:val="0"/>
      <w:marRight w:val="0"/>
      <w:marTop w:val="0"/>
      <w:marBottom w:val="0"/>
      <w:divBdr>
        <w:top w:val="none" w:sz="0" w:space="0" w:color="auto"/>
        <w:left w:val="none" w:sz="0" w:space="0" w:color="auto"/>
        <w:bottom w:val="none" w:sz="0" w:space="0" w:color="auto"/>
        <w:right w:val="none" w:sz="0" w:space="0" w:color="auto"/>
      </w:divBdr>
    </w:div>
    <w:div w:id="1394544484">
      <w:bodyDiv w:val="1"/>
      <w:marLeft w:val="0"/>
      <w:marRight w:val="0"/>
      <w:marTop w:val="0"/>
      <w:marBottom w:val="0"/>
      <w:divBdr>
        <w:top w:val="none" w:sz="0" w:space="0" w:color="auto"/>
        <w:left w:val="none" w:sz="0" w:space="0" w:color="auto"/>
        <w:bottom w:val="none" w:sz="0" w:space="0" w:color="auto"/>
        <w:right w:val="none" w:sz="0" w:space="0" w:color="auto"/>
      </w:divBdr>
    </w:div>
    <w:div w:id="1402019582">
      <w:bodyDiv w:val="1"/>
      <w:marLeft w:val="0"/>
      <w:marRight w:val="0"/>
      <w:marTop w:val="0"/>
      <w:marBottom w:val="0"/>
      <w:divBdr>
        <w:top w:val="none" w:sz="0" w:space="0" w:color="auto"/>
        <w:left w:val="none" w:sz="0" w:space="0" w:color="auto"/>
        <w:bottom w:val="none" w:sz="0" w:space="0" w:color="auto"/>
        <w:right w:val="none" w:sz="0" w:space="0" w:color="auto"/>
      </w:divBdr>
    </w:div>
    <w:div w:id="192977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1.gif"/><Relationship Id="rId133" Type="http://schemas.openxmlformats.org/officeDocument/2006/relationships/image" Target="media/image111.png"/><Relationship Id="rId138" Type="http://schemas.openxmlformats.org/officeDocument/2006/relationships/image" Target="media/image114.png"/><Relationship Id="rId154" Type="http://schemas.openxmlformats.org/officeDocument/2006/relationships/image" Target="media/image128.png"/><Relationship Id="rId159" Type="http://schemas.openxmlformats.org/officeDocument/2006/relationships/hyperlink" Target="http://www.excel-easy.com/data-analysis/tables.html" TargetMode="External"/><Relationship Id="rId175"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header" Target="header3.xml"/><Relationship Id="rId16" Type="http://schemas.openxmlformats.org/officeDocument/2006/relationships/image" Target="media/image4.png"/><Relationship Id="rId107" Type="http://schemas.openxmlformats.org/officeDocument/2006/relationships/image" Target="media/image86.gif"/><Relationship Id="rId11" Type="http://schemas.openxmlformats.org/officeDocument/2006/relationships/hyperlink" Target="https://sites.google.com/site/sadaftanvir"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hyperlink" Target="http://i1.wp.com/www.exceltrick.com/wp-content/uploads/2013/02/Excel-If-Statement-Example-2.png" TargetMode="External"/><Relationship Id="rId79" Type="http://schemas.openxmlformats.org/officeDocument/2006/relationships/image" Target="media/image62.png"/><Relationship Id="rId102" Type="http://schemas.openxmlformats.org/officeDocument/2006/relationships/image" Target="media/image82.gif"/><Relationship Id="rId123" Type="http://schemas.openxmlformats.org/officeDocument/2006/relationships/image" Target="media/image102.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1.gif"/><Relationship Id="rId95" Type="http://schemas.openxmlformats.org/officeDocument/2006/relationships/image" Target="media/image75.gif"/><Relationship Id="rId160" Type="http://schemas.openxmlformats.org/officeDocument/2006/relationships/hyperlink" Target="http://www.excel-easy.com/data-analysis/pivot-tables.html" TargetMode="External"/><Relationship Id="rId165" Type="http://schemas.openxmlformats.org/officeDocument/2006/relationships/image" Target="media/image137.png"/><Relationship Id="rId181" Type="http://schemas.openxmlformats.org/officeDocument/2006/relationships/image" Target="media/image150.png"/><Relationship Id="rId186" Type="http://schemas.openxmlformats.org/officeDocument/2006/relationships/hyperlink" Target="https://codeforwin.org/2015/05/c-program-to-calculate-gross-salary-of-employee.html" TargetMode="External"/><Relationship Id="rId22" Type="http://schemas.openxmlformats.org/officeDocument/2006/relationships/image" Target="media/image10.jpeg"/><Relationship Id="rId27" Type="http://schemas.openxmlformats.org/officeDocument/2006/relationships/image" Target="media/image15.gif"/><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5.png"/><Relationship Id="rId80" Type="http://schemas.openxmlformats.org/officeDocument/2006/relationships/hyperlink" Target="http://fiveminutelessons.com/node/72" TargetMode="External"/><Relationship Id="rId85" Type="http://schemas.openxmlformats.org/officeDocument/2006/relationships/image" Target="media/image66.jpeg"/><Relationship Id="rId150" Type="http://schemas.openxmlformats.org/officeDocument/2006/relationships/image" Target="media/image125.png"/><Relationship Id="rId155" Type="http://schemas.openxmlformats.org/officeDocument/2006/relationships/image" Target="media/image129.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hyperlink" Target="http://www.wikihow.com/Create-a-PowerPoint-%20%20%20%20%20%20%20%20%20%20%20%20%20%20%20%20Presentationhttp://www.garrreynolds.com/preso-tips/design/" TargetMode="External"/><Relationship Id="rId59" Type="http://schemas.openxmlformats.org/officeDocument/2006/relationships/image" Target="media/image44.jpeg"/><Relationship Id="rId103" Type="http://schemas.openxmlformats.org/officeDocument/2006/relationships/image" Target="media/image83.gif"/><Relationship Id="rId108" Type="http://schemas.openxmlformats.org/officeDocument/2006/relationships/image" Target="media/image87.gif"/><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59.png"/><Relationship Id="rId91" Type="http://schemas.openxmlformats.org/officeDocument/2006/relationships/image" Target="media/image72.gif"/><Relationship Id="rId96" Type="http://schemas.openxmlformats.org/officeDocument/2006/relationships/image" Target="media/image76.gif"/><Relationship Id="rId140" Type="http://schemas.openxmlformats.org/officeDocument/2006/relationships/image" Target="media/image116.png"/><Relationship Id="rId145" Type="http://schemas.openxmlformats.org/officeDocument/2006/relationships/hyperlink" Target="http://www.excel-easy.com/data-analysis/pivot-tables.html" TargetMode="External"/><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1.png"/><Relationship Id="rId187" Type="http://schemas.openxmlformats.org/officeDocument/2006/relationships/hyperlink" Target="https://codeforwin.org/2015/05/c-program-to-calculate-electricity-bill.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4.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hyperlink" Target="http://fiveminutelessons.com/comment/712" TargetMode="External"/><Relationship Id="rId86" Type="http://schemas.openxmlformats.org/officeDocument/2006/relationships/image" Target="media/image67.jpeg"/><Relationship Id="rId130" Type="http://schemas.openxmlformats.org/officeDocument/2006/relationships/image" Target="media/image108.png"/><Relationship Id="rId135" Type="http://schemas.openxmlformats.org/officeDocument/2006/relationships/hyperlink" Target="http://www.excel-easy.com/examples/histogram.html" TargetMode="External"/><Relationship Id="rId151" Type="http://schemas.openxmlformats.org/officeDocument/2006/relationships/image" Target="media/image126.png"/><Relationship Id="rId156" Type="http://schemas.openxmlformats.org/officeDocument/2006/relationships/image" Target="media/image130.png"/><Relationship Id="rId177" Type="http://schemas.openxmlformats.org/officeDocument/2006/relationships/hyperlink" Target="http://cssimplified.com/wp-content/uploads/2014/05/FCSumOfDigits.jpg" TargetMode="External"/><Relationship Id="rId172" Type="http://schemas.openxmlformats.org/officeDocument/2006/relationships/image" Target="media/image143.png"/><Relationship Id="rId19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6.gif"/><Relationship Id="rId39" Type="http://schemas.openxmlformats.org/officeDocument/2006/relationships/hyperlink" Target="https://www.youtube.com/watch?v=iqI149PD4v4" TargetMode="External"/><Relationship Id="rId109" Type="http://schemas.openxmlformats.org/officeDocument/2006/relationships/image" Target="media/image88.gif"/><Relationship Id="rId34" Type="http://schemas.openxmlformats.org/officeDocument/2006/relationships/image" Target="media/image22.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i1.wp.com/www.exceltrick.com/wp-content/uploads/2013/02/Excel-If-Statement-Example-3.png" TargetMode="External"/><Relationship Id="rId97" Type="http://schemas.openxmlformats.org/officeDocument/2006/relationships/image" Target="media/image77.gif"/><Relationship Id="rId104" Type="http://schemas.openxmlformats.org/officeDocument/2006/relationships/image" Target="media/image84.gif"/><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3.gif"/><Relationship Id="rId162" Type="http://schemas.openxmlformats.org/officeDocument/2006/relationships/image" Target="media/image134.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hyperlink" Target="https://www.tutorialspoint.com/powerpoint/powerpoint_using_slide_master.htm" TargetMode="External"/><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68.jpeg"/><Relationship Id="rId110" Type="http://schemas.openxmlformats.org/officeDocument/2006/relationships/image" Target="media/image89.gif"/><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hyperlink" Target="http://www.excel-easy.com/data-analysis/pivot-tables.html" TargetMode="External"/><Relationship Id="rId157" Type="http://schemas.openxmlformats.org/officeDocument/2006/relationships/image" Target="media/image131.png"/><Relationship Id="rId178" Type="http://schemas.openxmlformats.org/officeDocument/2006/relationships/image" Target="media/image148.jpeg"/><Relationship Id="rId61" Type="http://schemas.openxmlformats.org/officeDocument/2006/relationships/image" Target="media/image46.jpeg"/><Relationship Id="rId82" Type="http://schemas.openxmlformats.org/officeDocument/2006/relationships/image" Target="media/image63.jpeg"/><Relationship Id="rId152" Type="http://schemas.openxmlformats.org/officeDocument/2006/relationships/image" Target="media/image127.png"/><Relationship Id="rId173" Type="http://schemas.openxmlformats.org/officeDocument/2006/relationships/image" Target="media/image144.png"/><Relationship Id="rId19" Type="http://schemas.openxmlformats.org/officeDocument/2006/relationships/image" Target="media/image7.png"/><Relationship Id="rId14" Type="http://schemas.openxmlformats.org/officeDocument/2006/relationships/image" Target="media/image2.gi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1.jpeg"/><Relationship Id="rId77" Type="http://schemas.openxmlformats.org/officeDocument/2006/relationships/image" Target="media/image60.png"/><Relationship Id="rId100" Type="http://schemas.openxmlformats.org/officeDocument/2006/relationships/image" Target="media/image80.gif"/><Relationship Id="rId105" Type="http://schemas.openxmlformats.org/officeDocument/2006/relationships/footer" Target="footer3.xml"/><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hyperlink" Target="http://www.homeandlearn.co.uk/excel2007/excel2007s7p7.html" TargetMode="External"/><Relationship Id="rId98" Type="http://schemas.openxmlformats.org/officeDocument/2006/relationships/image" Target="media/image78.gif"/><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5.png"/><Relationship Id="rId184" Type="http://schemas.openxmlformats.org/officeDocument/2006/relationships/image" Target="media/image153.png"/><Relationship Id="rId189"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8.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0.gif"/><Relationship Id="rId132" Type="http://schemas.openxmlformats.org/officeDocument/2006/relationships/image" Target="media/image110.png"/><Relationship Id="rId153" Type="http://schemas.openxmlformats.org/officeDocument/2006/relationships/hyperlink" Target="http://www.excel-easy.com/data-analysis/pivot-tables.html" TargetMode="External"/><Relationship Id="rId174" Type="http://schemas.openxmlformats.org/officeDocument/2006/relationships/image" Target="media/image145.png"/><Relationship Id="rId179" Type="http://schemas.openxmlformats.org/officeDocument/2006/relationships/image" Target="media/image149.jpeg"/><Relationship Id="rId190" Type="http://schemas.openxmlformats.org/officeDocument/2006/relationships/image" Target="media/image156.png"/><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2.jpeg"/><Relationship Id="rId106" Type="http://schemas.openxmlformats.org/officeDocument/2006/relationships/image" Target="media/image85.gif"/><Relationship Id="rId127" Type="http://schemas.openxmlformats.org/officeDocument/2006/relationships/hyperlink" Target="http://www.excel-easy.com/data-analysis/pivot-tables.html"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4.gif"/><Relationship Id="rId99" Type="http://schemas.openxmlformats.org/officeDocument/2006/relationships/image" Target="media/image79.gif"/><Relationship Id="rId101" Type="http://schemas.openxmlformats.org/officeDocument/2006/relationships/image" Target="media/image81.gif"/><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6.png"/><Relationship Id="rId169" Type="http://schemas.openxmlformats.org/officeDocument/2006/relationships/hyperlink" Target="http://www.excel-easy.com/examples/group-pivot-table-items.html" TargetMode="External"/><Relationship Id="rId185" Type="http://schemas.openxmlformats.org/officeDocument/2006/relationships/hyperlink" Target="https://codeforwin.org/2015/05/c-program-to-enter-student-marks-and-calculate-percentage-and-grade.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cplusplus.com/doc/tutorial/basic_io/" TargetMode="External"/><Relationship Id="rId26"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8AD37-F00A-4FEC-865D-C09B18D33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182</Pages>
  <Words>21329</Words>
  <Characters>121579</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142623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Abdul Hameed</dc:creator>
  <cp:lastModifiedBy>Administrator</cp:lastModifiedBy>
  <cp:revision>5</cp:revision>
  <dcterms:created xsi:type="dcterms:W3CDTF">2021-10-26T09:21:00Z</dcterms:created>
  <dcterms:modified xsi:type="dcterms:W3CDTF">2022-09-30T05:59:00Z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2021-05-03T00:00:00Z</vt:filetime>
  </property>
  <property fmtid="{D5CDD505-2E9C-101B-9397-08002B2CF9AE}" pid="3" name="Creator">
    <vt:lpwstr>Microsoft® Word 2016</vt:lpwstr>
  </property>
  <property fmtid="{D5CDD505-2E9C-101B-9397-08002B2CF9AE}" pid="4" name="LastSaved">
    <vt:filetime>2021-10-18T00:00:00Z</vt:filetime>
  </property>
</Properties>
</file>